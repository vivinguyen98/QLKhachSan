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690D" w:rsidRPr="007C2E32" w:rsidRDefault="001E533D">
      <w:pPr>
        <w:spacing w:before="120" w:line="360" w:lineRule="auto"/>
        <w:ind w:right="-43"/>
        <w:rPr>
          <w:noProof/>
        </w:rPr>
      </w:pPr>
      <w:r w:rsidRPr="007C2E32">
        <w:rPr>
          <w:noProof/>
          <w:lang w:eastAsia="vi-VN"/>
        </w:rPr>
        <mc:AlternateContent>
          <mc:Choice Requires="wps">
            <w:drawing>
              <wp:anchor distT="0" distB="0" distL="0" distR="0" simplePos="0" relativeHeight="251658240" behindDoc="0" locked="0" layoutInCell="1" allowOverlap="1" wp14:anchorId="174F724B" wp14:editId="5DE05D6B">
                <wp:simplePos x="0" y="0"/>
                <wp:positionH relativeFrom="column">
                  <wp:posOffset>-12065</wp:posOffset>
                </wp:positionH>
                <wp:positionV relativeFrom="paragraph">
                  <wp:posOffset>-12065</wp:posOffset>
                </wp:positionV>
                <wp:extent cx="5988685" cy="8654415"/>
                <wp:effectExtent l="0" t="0" r="0" b="0"/>
                <wp:wrapSquare wrapText="bothSides"/>
                <wp:docPr id="160" name="Rectangle 160"/>
                <wp:cNvGraphicFramePr/>
                <a:graphic xmlns:a="http://schemas.openxmlformats.org/drawingml/2006/main">
                  <a:graphicData uri="http://schemas.microsoft.com/office/word/2010/wordprocessingShape">
                    <wps:wsp>
                      <wps:cNvSpPr/>
                      <wps:spPr>
                        <a:xfrm>
                          <a:off x="2380233" y="0"/>
                          <a:ext cx="5931535" cy="7560000"/>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rsidR="00A3291B" w:rsidRDefault="00A3291B">
                            <w:pPr>
                              <w:tabs>
                                <w:tab w:val="center" w:pos="4702"/>
                                <w:tab w:val="left" w:pos="6525"/>
                              </w:tabs>
                              <w:rPr>
                                <w:b/>
                                <w:sz w:val="32"/>
                                <w:szCs w:val="32"/>
                              </w:rPr>
                            </w:pPr>
                            <w:r>
                              <w:rPr>
                                <w:b/>
                                <w:sz w:val="32"/>
                                <w:szCs w:val="32"/>
                                <w:lang w:val="en-US"/>
                              </w:rPr>
                              <w:tab/>
                            </w:r>
                            <w:r>
                              <w:rPr>
                                <w:b/>
                                <w:sz w:val="32"/>
                                <w:szCs w:val="32"/>
                              </w:rPr>
                              <w:t>BỘ CÔNG THƯƠNG</w:t>
                            </w:r>
                            <w:r>
                              <w:rPr>
                                <w:b/>
                                <w:sz w:val="32"/>
                                <w:szCs w:val="32"/>
                              </w:rPr>
                              <w:tab/>
                            </w:r>
                          </w:p>
                          <w:p w:rsidR="00A3291B" w:rsidRDefault="00A3291B">
                            <w:pPr>
                              <w:jc w:val="center"/>
                              <w:rPr>
                                <w:b/>
                                <w:sz w:val="32"/>
                                <w:szCs w:val="32"/>
                              </w:rPr>
                            </w:pPr>
                            <w:bookmarkStart w:id="0" w:name="_heading=h.30j0zll" w:colFirst="0" w:colLast="0"/>
                            <w:bookmarkEnd w:id="0"/>
                            <w:r>
                              <w:rPr>
                                <w:b/>
                                <w:sz w:val="32"/>
                                <w:szCs w:val="32"/>
                              </w:rPr>
                              <w:t>TRƯỜNG ĐẠI HỌC CÔNG NGHIỆP THỰC PHẨM TP. HCM</w:t>
                            </w:r>
                          </w:p>
                          <w:p w:rsidR="00A3291B" w:rsidRDefault="00A3291B">
                            <w:pPr>
                              <w:jc w:val="center"/>
                              <w:rPr>
                                <w:b/>
                                <w:sz w:val="32"/>
                                <w:szCs w:val="32"/>
                              </w:rPr>
                            </w:pPr>
                            <w:bookmarkStart w:id="1" w:name="_heading=h.1fob9te" w:colFirst="0" w:colLast="0"/>
                            <w:bookmarkEnd w:id="1"/>
                            <w:r>
                              <w:rPr>
                                <w:b/>
                                <w:sz w:val="32"/>
                                <w:szCs w:val="32"/>
                              </w:rPr>
                              <w:t>KHOA CÔNG NGHỆ THÔNG TIN</w:t>
                            </w:r>
                          </w:p>
                          <w:p w:rsidR="00A3291B" w:rsidRDefault="00A3291B">
                            <w:pPr>
                              <w:jc w:val="center"/>
                              <w:rPr>
                                <w:b/>
                                <w:sz w:val="36"/>
                                <w:szCs w:val="36"/>
                              </w:rPr>
                            </w:pPr>
                            <w:bookmarkStart w:id="2" w:name="_heading=h.3znysh7" w:colFirst="0" w:colLast="0"/>
                            <w:bookmarkEnd w:id="2"/>
                            <w:r>
                              <w:rPr>
                                <w:b/>
                                <w:sz w:val="36"/>
                                <w:szCs w:val="36"/>
                              </w:rPr>
                              <w:t>---------------------------</w:t>
                            </w:r>
                          </w:p>
                          <w:p w:rsidR="00A3291B" w:rsidRDefault="00A3291B">
                            <w:pPr>
                              <w:jc w:val="center"/>
                              <w:rPr>
                                <w:b/>
                                <w:sz w:val="32"/>
                                <w:szCs w:val="32"/>
                              </w:rPr>
                            </w:pPr>
                            <w:bookmarkStart w:id="3" w:name="_heading=h.2et92p0" w:colFirst="0" w:colLast="0"/>
                            <w:bookmarkEnd w:id="3"/>
                            <w:r>
                              <w:rPr>
                                <w:b/>
                                <w:noProof/>
                                <w:sz w:val="32"/>
                                <w:szCs w:val="32"/>
                                <w:lang w:eastAsia="vi-VN"/>
                              </w:rPr>
                              <w:drawing>
                                <wp:inline distT="0" distB="0" distL="0" distR="0" wp14:anchorId="36BA5D6D" wp14:editId="269EF4EB">
                                  <wp:extent cx="1585595" cy="1585595"/>
                                  <wp:effectExtent l="0" t="0" r="0" b="0"/>
                                  <wp:docPr id="162" name="image9.jpg"/>
                                  <wp:cNvGraphicFramePr/>
                                  <a:graphic xmlns:a="http://schemas.openxmlformats.org/drawingml/2006/main">
                                    <a:graphicData uri="http://schemas.openxmlformats.org/drawingml/2006/picture">
                                      <pic:pic xmlns:pic="http://schemas.openxmlformats.org/drawingml/2006/picture">
                                        <pic:nvPicPr>
                                          <pic:cNvPr id="162" name="image9.jpg"/>
                                          <pic:cNvPicPr preferRelativeResize="0"/>
                                        </pic:nvPicPr>
                                        <pic:blipFill>
                                          <a:blip r:embed="rId11"/>
                                          <a:srcRect/>
                                          <a:stretch>
                                            <a:fillRect/>
                                          </a:stretch>
                                        </pic:blipFill>
                                        <pic:spPr>
                                          <a:xfrm>
                                            <a:off x="0" y="0"/>
                                            <a:ext cx="1586161" cy="1586161"/>
                                          </a:xfrm>
                                          <a:prstGeom prst="rect">
                                            <a:avLst/>
                                          </a:prstGeom>
                                        </pic:spPr>
                                      </pic:pic>
                                    </a:graphicData>
                                  </a:graphic>
                                </wp:inline>
                              </w:drawing>
                            </w:r>
                          </w:p>
                          <w:p w:rsidR="00A3291B" w:rsidRDefault="00A3291B" w:rsidP="00705979">
                            <w:pPr>
                              <w:jc w:val="center"/>
                              <w:rPr>
                                <w:b/>
                                <w:sz w:val="32"/>
                                <w:szCs w:val="32"/>
                              </w:rPr>
                            </w:pPr>
                            <w:r>
                              <w:rPr>
                                <w:b/>
                                <w:sz w:val="32"/>
                                <w:szCs w:val="32"/>
                              </w:rPr>
                              <w:t>BÁO CÁO ĐỒ ÁN</w:t>
                            </w:r>
                          </w:p>
                          <w:p w:rsidR="00A3291B" w:rsidRPr="004A2C32" w:rsidRDefault="00A3291B" w:rsidP="004A2C32">
                            <w:pPr>
                              <w:pStyle w:val="NormalWeb"/>
                              <w:jc w:val="center"/>
                              <w:rPr>
                                <w:b/>
                                <w:sz w:val="44"/>
                              </w:rPr>
                            </w:pPr>
                            <w:r w:rsidRPr="004A2C32">
                              <w:rPr>
                                <w:b/>
                                <w:sz w:val="40"/>
                              </w:rPr>
                              <w:t>Xây dựng website quản lý khách sạn Robins Villa</w:t>
                            </w:r>
                          </w:p>
                          <w:p w:rsidR="00A3291B" w:rsidRDefault="00A3291B">
                            <w:pPr>
                              <w:jc w:val="center"/>
                              <w:rPr>
                                <w:b/>
                                <w:sz w:val="32"/>
                                <w:szCs w:val="32"/>
                              </w:rPr>
                            </w:pPr>
                          </w:p>
                          <w:p w:rsidR="00A3291B" w:rsidRDefault="00A3291B">
                            <w:pPr>
                              <w:jc w:val="center"/>
                              <w:rPr>
                                <w:b/>
                                <w:sz w:val="32"/>
                                <w:szCs w:val="32"/>
                              </w:rPr>
                            </w:pPr>
                          </w:p>
                          <w:p w:rsidR="00A3291B" w:rsidRPr="00705979" w:rsidRDefault="00A3291B" w:rsidP="00705979">
                            <w:pPr>
                              <w:ind w:left="1265" w:firstLine="720"/>
                              <w:rPr>
                                <w:sz w:val="32"/>
                                <w:szCs w:val="32"/>
                              </w:rPr>
                            </w:pPr>
                            <w:bookmarkStart w:id="4" w:name="_heading=h.3dy6vkm" w:colFirst="0" w:colLast="0"/>
                            <w:bookmarkEnd w:id="4"/>
                            <w:r>
                              <w:rPr>
                                <w:b/>
                                <w:sz w:val="32"/>
                                <w:szCs w:val="32"/>
                              </w:rPr>
                              <w:t>G</w:t>
                            </w:r>
                            <w:r w:rsidRPr="00705979">
                              <w:rPr>
                                <w:b/>
                                <w:sz w:val="32"/>
                                <w:szCs w:val="32"/>
                              </w:rPr>
                              <w:t>VHD</w:t>
                            </w:r>
                            <w:r>
                              <w:rPr>
                                <w:b/>
                                <w:sz w:val="32"/>
                                <w:szCs w:val="32"/>
                              </w:rPr>
                              <w:t xml:space="preserve">: </w:t>
                            </w:r>
                            <w:r w:rsidRPr="00705979">
                              <w:rPr>
                                <w:sz w:val="32"/>
                                <w:szCs w:val="32"/>
                              </w:rPr>
                              <w:t>Nguyễn Thị Thu Tâm</w:t>
                            </w:r>
                          </w:p>
                          <w:p w:rsidR="00A3291B" w:rsidRDefault="00A3291B">
                            <w:pPr>
                              <w:ind w:left="1985"/>
                              <w:rPr>
                                <w:b/>
                                <w:sz w:val="32"/>
                                <w:szCs w:val="32"/>
                              </w:rPr>
                            </w:pPr>
                            <w:r>
                              <w:rPr>
                                <w:b/>
                                <w:sz w:val="32"/>
                                <w:szCs w:val="32"/>
                              </w:rPr>
                              <w:t>SINH VIÊN THỰC HIỆN</w:t>
                            </w:r>
                          </w:p>
                          <w:p w:rsidR="00A3291B" w:rsidRPr="00705979" w:rsidRDefault="00A3291B" w:rsidP="00F235E0">
                            <w:pPr>
                              <w:ind w:left="2160" w:firstLine="720"/>
                              <w:rPr>
                                <w:sz w:val="32"/>
                                <w:szCs w:val="32"/>
                              </w:rPr>
                            </w:pPr>
                            <w:bookmarkStart w:id="5" w:name="_heading=h.1t3h5sf" w:colFirst="0" w:colLast="0"/>
                            <w:bookmarkEnd w:id="5"/>
                            <w:r w:rsidRPr="00705979">
                              <w:rPr>
                                <w:sz w:val="32"/>
                                <w:szCs w:val="32"/>
                              </w:rPr>
                              <w:t>1. 2001160195</w:t>
                            </w:r>
                            <w:r w:rsidRPr="00705979">
                              <w:rPr>
                                <w:sz w:val="32"/>
                                <w:szCs w:val="32"/>
                              </w:rPr>
                              <w:tab/>
                              <w:t>Võ Doanh Doanh</w:t>
                            </w:r>
                          </w:p>
                          <w:p w:rsidR="00A3291B" w:rsidRPr="00705979" w:rsidRDefault="00A3291B" w:rsidP="00F235E0">
                            <w:pPr>
                              <w:ind w:left="2160" w:firstLine="720"/>
                              <w:rPr>
                                <w:sz w:val="32"/>
                                <w:szCs w:val="32"/>
                              </w:rPr>
                            </w:pPr>
                            <w:bookmarkStart w:id="6" w:name="_heading=h.4d34og8" w:colFirst="0" w:colLast="0"/>
                            <w:bookmarkEnd w:id="6"/>
                            <w:r w:rsidRPr="00705979">
                              <w:rPr>
                                <w:sz w:val="32"/>
                                <w:szCs w:val="32"/>
                              </w:rPr>
                              <w:t>2. 2001160147</w:t>
                            </w:r>
                            <w:r w:rsidRPr="00705979">
                              <w:rPr>
                                <w:sz w:val="32"/>
                                <w:szCs w:val="32"/>
                              </w:rPr>
                              <w:tab/>
                              <w:t>Nguyễn Phạm Tường Vi</w:t>
                            </w:r>
                          </w:p>
                          <w:p w:rsidR="00A3291B" w:rsidRDefault="00A3291B">
                            <w:pPr>
                              <w:jc w:val="center"/>
                              <w:rPr>
                                <w:b/>
                                <w:sz w:val="32"/>
                                <w:szCs w:val="32"/>
                              </w:rPr>
                            </w:pPr>
                            <w:bookmarkStart w:id="7" w:name="_heading=h.2s8eyo1" w:colFirst="0" w:colLast="0"/>
                            <w:bookmarkEnd w:id="7"/>
                          </w:p>
                          <w:p w:rsidR="00A3291B" w:rsidRPr="00F235E0" w:rsidRDefault="00A3291B" w:rsidP="00705979">
                            <w:pPr>
                              <w:jc w:val="center"/>
                              <w:rPr>
                                <w:b/>
                                <w:sz w:val="32"/>
                                <w:szCs w:val="32"/>
                              </w:rPr>
                            </w:pPr>
                            <w:bookmarkStart w:id="8" w:name="_heading=h.17dp8vu" w:colFirst="0" w:colLast="0"/>
                            <w:bookmarkEnd w:id="8"/>
                          </w:p>
                          <w:p w:rsidR="00A3291B" w:rsidRDefault="00A3291B" w:rsidP="00F235E0">
                            <w:pPr>
                              <w:ind w:left="1440" w:firstLine="720"/>
                              <w:jc w:val="center"/>
                              <w:rPr>
                                <w:b/>
                                <w:sz w:val="32"/>
                                <w:szCs w:val="32"/>
                              </w:rPr>
                            </w:pPr>
                            <w:r>
                              <w:rPr>
                                <w:b/>
                                <w:sz w:val="32"/>
                                <w:szCs w:val="32"/>
                                <w:lang w:val="en-US"/>
                              </w:rPr>
                              <w:t xml:space="preserve">      </w:t>
                            </w:r>
                            <w:r w:rsidRPr="00705979">
                              <w:rPr>
                                <w:b/>
                                <w:sz w:val="32"/>
                                <w:szCs w:val="32"/>
                              </w:rPr>
                              <w:t>TPHCM, ngày 12 tháng 12 năm 2019</w:t>
                            </w:r>
                          </w:p>
                          <w:p w:rsidR="00A3291B" w:rsidRDefault="00A3291B">
                            <w:pPr>
                              <w:jc w:val="center"/>
                              <w:rPr>
                                <w:b/>
                                <w:sz w:val="32"/>
                                <w:szCs w:val="32"/>
                              </w:rPr>
                            </w:pPr>
                          </w:p>
                          <w:p w:rsidR="00A3291B" w:rsidRDefault="00A3291B">
                            <w:pPr>
                              <w:jc w:val="center"/>
                              <w:rPr>
                                <w:b/>
                                <w:sz w:val="32"/>
                                <w:szCs w:val="32"/>
                              </w:rPr>
                            </w:pPr>
                          </w:p>
                          <w:p w:rsidR="00A3291B" w:rsidRDefault="00A3291B">
                            <w:pPr>
                              <w:jc w:val="center"/>
                              <w:rPr>
                                <w:b/>
                                <w:sz w:val="32"/>
                                <w:szCs w:val="32"/>
                              </w:rPr>
                            </w:pPr>
                          </w:p>
                          <w:p w:rsidR="00A3291B" w:rsidRDefault="00A3291B">
                            <w:pPr>
                              <w:jc w:val="center"/>
                              <w:rPr>
                                <w:b/>
                                <w:sz w:val="32"/>
                                <w:szCs w:val="32"/>
                              </w:rPr>
                            </w:pPr>
                            <w:bookmarkStart w:id="9" w:name="_heading=h.26in1rg" w:colFirst="0" w:colLast="0"/>
                            <w:bookmarkEnd w:id="9"/>
                            <w:r>
                              <w:rPr>
                                <w:b/>
                                <w:sz w:val="32"/>
                                <w:szCs w:val="32"/>
                              </w:rPr>
                              <w:t>TP. HỒ CHÍ MINH, tháng 10 năm 2019</w:t>
                            </w:r>
                          </w:p>
                          <w:p w:rsidR="00A3291B" w:rsidRDefault="00A3291B">
                            <w:pPr>
                              <w:jc w:val="center"/>
                            </w:pPr>
                          </w:p>
                        </w:txbxContent>
                      </wps:txbx>
                      <wps:bodyPr spcFirstLastPara="1" wrap="square" lIns="91425" tIns="45700" rIns="91425" bIns="45700" anchor="t" anchorCtr="0">
                        <a:noAutofit/>
                      </wps:bodyPr>
                    </wps:wsp>
                  </a:graphicData>
                </a:graphic>
              </wp:anchor>
            </w:drawing>
          </mc:Choice>
          <mc:Fallback>
            <w:pict>
              <v:rect id="Rectangle 160" o:spid="_x0000_s1026" style="position:absolute;margin-left:-.95pt;margin-top:-.95pt;width:471.55pt;height:681.4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" strokeweight="4.5pt">
                <v:stroke startarrowwidth="narrow" startarrowlength="short" endarrowwidth="narrow" endarrowlength="short" linestyle="thickThin"/>
                <v:textbox inset="2.53958mm,1.2694mm,2.53958mm,1.2694mm">
                  <w:txbxContent>
                    <w:p w:rsidR="00A3291B" w:rsidRDefault="00A3291B">
                      <w:pPr>
                        <w:tabs>
                          <w:tab w:val="center" w:pos="4702"/>
                          <w:tab w:val="left" w:pos="6525"/>
                        </w:tabs>
                        <w:rPr>
                          <w:b/>
                          <w:sz w:val="32"/>
                          <w:szCs w:val="32"/>
                        </w:rPr>
                      </w:pPr>
                      <w:r>
                        <w:rPr>
                          <w:b/>
                          <w:sz w:val="32"/>
                          <w:szCs w:val="32"/>
                          <w:lang w:val="en-US"/>
                        </w:rPr>
                        <w:tab/>
                      </w:r>
                      <w:r>
                        <w:rPr>
                          <w:b/>
                          <w:sz w:val="32"/>
                          <w:szCs w:val="32"/>
                        </w:rPr>
                        <w:t>BỘ CÔNG THƯƠNG</w:t>
                      </w:r>
                      <w:r>
                        <w:rPr>
                          <w:b/>
                          <w:sz w:val="32"/>
                          <w:szCs w:val="32"/>
                        </w:rPr>
                        <w:tab/>
                      </w:r>
                    </w:p>
                    <w:p w:rsidR="00A3291B" w:rsidRDefault="00A3291B">
                      <w:pPr>
                        <w:jc w:val="center"/>
                        <w:rPr>
                          <w:b/>
                          <w:sz w:val="32"/>
                          <w:szCs w:val="32"/>
                        </w:rPr>
                      </w:pPr>
                      <w:bookmarkStart w:id="10" w:name="_heading=h.30j0zll" w:colFirst="0" w:colLast="0"/>
                      <w:bookmarkEnd w:id="10"/>
                      <w:r>
                        <w:rPr>
                          <w:b/>
                          <w:sz w:val="32"/>
                          <w:szCs w:val="32"/>
                        </w:rPr>
                        <w:t>TRƯỜNG ĐẠI HỌC CÔNG NGHIỆP THỰC PHẨM TP. HCM</w:t>
                      </w:r>
                    </w:p>
                    <w:p w:rsidR="00A3291B" w:rsidRDefault="00A3291B">
                      <w:pPr>
                        <w:jc w:val="center"/>
                        <w:rPr>
                          <w:b/>
                          <w:sz w:val="32"/>
                          <w:szCs w:val="32"/>
                        </w:rPr>
                      </w:pPr>
                      <w:bookmarkStart w:id="11" w:name="_heading=h.1fob9te" w:colFirst="0" w:colLast="0"/>
                      <w:bookmarkEnd w:id="11"/>
                      <w:r>
                        <w:rPr>
                          <w:b/>
                          <w:sz w:val="32"/>
                          <w:szCs w:val="32"/>
                        </w:rPr>
                        <w:t>KHOA CÔNG NGHỆ THÔNG TIN</w:t>
                      </w:r>
                    </w:p>
                    <w:p w:rsidR="00A3291B" w:rsidRDefault="00A3291B">
                      <w:pPr>
                        <w:jc w:val="center"/>
                        <w:rPr>
                          <w:b/>
                          <w:sz w:val="36"/>
                          <w:szCs w:val="36"/>
                        </w:rPr>
                      </w:pPr>
                      <w:bookmarkStart w:id="12" w:name="_heading=h.3znysh7" w:colFirst="0" w:colLast="0"/>
                      <w:bookmarkEnd w:id="12"/>
                      <w:r>
                        <w:rPr>
                          <w:b/>
                          <w:sz w:val="36"/>
                          <w:szCs w:val="36"/>
                        </w:rPr>
                        <w:t>---------------------------</w:t>
                      </w:r>
                    </w:p>
                    <w:p w:rsidR="00A3291B" w:rsidRDefault="00A3291B">
                      <w:pPr>
                        <w:jc w:val="center"/>
                        <w:rPr>
                          <w:b/>
                          <w:sz w:val="32"/>
                          <w:szCs w:val="32"/>
                        </w:rPr>
                      </w:pPr>
                      <w:bookmarkStart w:id="13" w:name="_heading=h.2et92p0" w:colFirst="0" w:colLast="0"/>
                      <w:bookmarkEnd w:id="13"/>
                      <w:r>
                        <w:rPr>
                          <w:b/>
                          <w:noProof/>
                          <w:sz w:val="32"/>
                          <w:szCs w:val="32"/>
                          <w:lang w:eastAsia="vi-VN"/>
                        </w:rPr>
                        <w:drawing>
                          <wp:inline distT="0" distB="0" distL="0" distR="0" wp14:anchorId="36BA5D6D" wp14:editId="269EF4EB">
                            <wp:extent cx="1585595" cy="1585595"/>
                            <wp:effectExtent l="0" t="0" r="0" b="0"/>
                            <wp:docPr id="162" name="image9.jpg"/>
                            <wp:cNvGraphicFramePr/>
                            <a:graphic xmlns:a="http://schemas.openxmlformats.org/drawingml/2006/main">
                              <a:graphicData uri="http://schemas.openxmlformats.org/drawingml/2006/picture">
                                <pic:pic xmlns:pic="http://schemas.openxmlformats.org/drawingml/2006/picture">
                                  <pic:nvPicPr>
                                    <pic:cNvPr id="162" name="image9.jpg"/>
                                    <pic:cNvPicPr preferRelativeResize="0"/>
                                  </pic:nvPicPr>
                                  <pic:blipFill>
                                    <a:blip r:embed="rId11"/>
                                    <a:srcRect/>
                                    <a:stretch>
                                      <a:fillRect/>
                                    </a:stretch>
                                  </pic:blipFill>
                                  <pic:spPr>
                                    <a:xfrm>
                                      <a:off x="0" y="0"/>
                                      <a:ext cx="1586161" cy="1586161"/>
                                    </a:xfrm>
                                    <a:prstGeom prst="rect">
                                      <a:avLst/>
                                    </a:prstGeom>
                                  </pic:spPr>
                                </pic:pic>
                              </a:graphicData>
                            </a:graphic>
                          </wp:inline>
                        </w:drawing>
                      </w:r>
                    </w:p>
                    <w:p w:rsidR="00A3291B" w:rsidRDefault="00A3291B" w:rsidP="00705979">
                      <w:pPr>
                        <w:jc w:val="center"/>
                        <w:rPr>
                          <w:b/>
                          <w:sz w:val="32"/>
                          <w:szCs w:val="32"/>
                        </w:rPr>
                      </w:pPr>
                      <w:r>
                        <w:rPr>
                          <w:b/>
                          <w:sz w:val="32"/>
                          <w:szCs w:val="32"/>
                        </w:rPr>
                        <w:t>BÁO CÁO ĐỒ ÁN</w:t>
                      </w:r>
                    </w:p>
                    <w:p w:rsidR="00A3291B" w:rsidRPr="004A2C32" w:rsidRDefault="00A3291B" w:rsidP="004A2C32">
                      <w:pPr>
                        <w:pStyle w:val="NormalWeb"/>
                        <w:jc w:val="center"/>
                        <w:rPr>
                          <w:b/>
                          <w:sz w:val="44"/>
                        </w:rPr>
                      </w:pPr>
                      <w:r w:rsidRPr="004A2C32">
                        <w:rPr>
                          <w:b/>
                          <w:sz w:val="40"/>
                        </w:rPr>
                        <w:t>Xây dựng website quản lý khách sạn Robins Villa</w:t>
                      </w:r>
                    </w:p>
                    <w:p w:rsidR="00A3291B" w:rsidRDefault="00A3291B">
                      <w:pPr>
                        <w:jc w:val="center"/>
                        <w:rPr>
                          <w:b/>
                          <w:sz w:val="32"/>
                          <w:szCs w:val="32"/>
                        </w:rPr>
                      </w:pPr>
                    </w:p>
                    <w:p w:rsidR="00A3291B" w:rsidRDefault="00A3291B">
                      <w:pPr>
                        <w:jc w:val="center"/>
                        <w:rPr>
                          <w:b/>
                          <w:sz w:val="32"/>
                          <w:szCs w:val="32"/>
                        </w:rPr>
                      </w:pPr>
                    </w:p>
                    <w:p w:rsidR="00A3291B" w:rsidRPr="00705979" w:rsidRDefault="00A3291B" w:rsidP="00705979">
                      <w:pPr>
                        <w:ind w:left="1265" w:firstLine="720"/>
                        <w:rPr>
                          <w:sz w:val="32"/>
                          <w:szCs w:val="32"/>
                        </w:rPr>
                      </w:pPr>
                      <w:bookmarkStart w:id="14" w:name="_heading=h.3dy6vkm" w:colFirst="0" w:colLast="0"/>
                      <w:bookmarkEnd w:id="14"/>
                      <w:r>
                        <w:rPr>
                          <w:b/>
                          <w:sz w:val="32"/>
                          <w:szCs w:val="32"/>
                        </w:rPr>
                        <w:t>G</w:t>
                      </w:r>
                      <w:r w:rsidRPr="00705979">
                        <w:rPr>
                          <w:b/>
                          <w:sz w:val="32"/>
                          <w:szCs w:val="32"/>
                        </w:rPr>
                        <w:t>VHD</w:t>
                      </w:r>
                      <w:r>
                        <w:rPr>
                          <w:b/>
                          <w:sz w:val="32"/>
                          <w:szCs w:val="32"/>
                        </w:rPr>
                        <w:t xml:space="preserve">: </w:t>
                      </w:r>
                      <w:r w:rsidRPr="00705979">
                        <w:rPr>
                          <w:sz w:val="32"/>
                          <w:szCs w:val="32"/>
                        </w:rPr>
                        <w:t>Nguyễn Thị Thu Tâm</w:t>
                      </w:r>
                    </w:p>
                    <w:p w:rsidR="00A3291B" w:rsidRDefault="00A3291B">
                      <w:pPr>
                        <w:ind w:left="1985"/>
                        <w:rPr>
                          <w:b/>
                          <w:sz w:val="32"/>
                          <w:szCs w:val="32"/>
                        </w:rPr>
                      </w:pPr>
                      <w:r>
                        <w:rPr>
                          <w:b/>
                          <w:sz w:val="32"/>
                          <w:szCs w:val="32"/>
                        </w:rPr>
                        <w:t>SINH VIÊN THỰC HIỆN</w:t>
                      </w:r>
                    </w:p>
                    <w:p w:rsidR="00A3291B" w:rsidRPr="00705979" w:rsidRDefault="00A3291B" w:rsidP="00F235E0">
                      <w:pPr>
                        <w:ind w:left="2160" w:firstLine="720"/>
                        <w:rPr>
                          <w:sz w:val="32"/>
                          <w:szCs w:val="32"/>
                        </w:rPr>
                      </w:pPr>
                      <w:bookmarkStart w:id="15" w:name="_heading=h.1t3h5sf" w:colFirst="0" w:colLast="0"/>
                      <w:bookmarkEnd w:id="15"/>
                      <w:r w:rsidRPr="00705979">
                        <w:rPr>
                          <w:sz w:val="32"/>
                          <w:szCs w:val="32"/>
                        </w:rPr>
                        <w:t>1. 2001160195</w:t>
                      </w:r>
                      <w:r w:rsidRPr="00705979">
                        <w:rPr>
                          <w:sz w:val="32"/>
                          <w:szCs w:val="32"/>
                        </w:rPr>
                        <w:tab/>
                        <w:t>Võ Doanh Doanh</w:t>
                      </w:r>
                    </w:p>
                    <w:p w:rsidR="00A3291B" w:rsidRPr="00705979" w:rsidRDefault="00A3291B" w:rsidP="00F235E0">
                      <w:pPr>
                        <w:ind w:left="2160" w:firstLine="720"/>
                        <w:rPr>
                          <w:sz w:val="32"/>
                          <w:szCs w:val="32"/>
                        </w:rPr>
                      </w:pPr>
                      <w:bookmarkStart w:id="16" w:name="_heading=h.4d34og8" w:colFirst="0" w:colLast="0"/>
                      <w:bookmarkEnd w:id="16"/>
                      <w:r w:rsidRPr="00705979">
                        <w:rPr>
                          <w:sz w:val="32"/>
                          <w:szCs w:val="32"/>
                        </w:rPr>
                        <w:t>2. 2001160147</w:t>
                      </w:r>
                      <w:r w:rsidRPr="00705979">
                        <w:rPr>
                          <w:sz w:val="32"/>
                          <w:szCs w:val="32"/>
                        </w:rPr>
                        <w:tab/>
                        <w:t>Nguyễn Phạm Tường Vi</w:t>
                      </w:r>
                    </w:p>
                    <w:p w:rsidR="00A3291B" w:rsidRDefault="00A3291B">
                      <w:pPr>
                        <w:jc w:val="center"/>
                        <w:rPr>
                          <w:b/>
                          <w:sz w:val="32"/>
                          <w:szCs w:val="32"/>
                        </w:rPr>
                      </w:pPr>
                      <w:bookmarkStart w:id="17" w:name="_heading=h.2s8eyo1" w:colFirst="0" w:colLast="0"/>
                      <w:bookmarkEnd w:id="17"/>
                    </w:p>
                    <w:p w:rsidR="00A3291B" w:rsidRPr="00F235E0" w:rsidRDefault="00A3291B" w:rsidP="00705979">
                      <w:pPr>
                        <w:jc w:val="center"/>
                        <w:rPr>
                          <w:b/>
                          <w:sz w:val="32"/>
                          <w:szCs w:val="32"/>
                        </w:rPr>
                      </w:pPr>
                      <w:bookmarkStart w:id="18" w:name="_heading=h.17dp8vu" w:colFirst="0" w:colLast="0"/>
                      <w:bookmarkEnd w:id="18"/>
                    </w:p>
                    <w:p w:rsidR="00A3291B" w:rsidRDefault="00A3291B" w:rsidP="00F235E0">
                      <w:pPr>
                        <w:ind w:left="1440" w:firstLine="720"/>
                        <w:jc w:val="center"/>
                        <w:rPr>
                          <w:b/>
                          <w:sz w:val="32"/>
                          <w:szCs w:val="32"/>
                        </w:rPr>
                      </w:pPr>
                      <w:r>
                        <w:rPr>
                          <w:b/>
                          <w:sz w:val="32"/>
                          <w:szCs w:val="32"/>
                          <w:lang w:val="en-US"/>
                        </w:rPr>
                        <w:t xml:space="preserve">      </w:t>
                      </w:r>
                      <w:r w:rsidRPr="00705979">
                        <w:rPr>
                          <w:b/>
                          <w:sz w:val="32"/>
                          <w:szCs w:val="32"/>
                        </w:rPr>
                        <w:t>TPHCM, ngày 12 tháng 12 năm 2019</w:t>
                      </w:r>
                    </w:p>
                    <w:p w:rsidR="00A3291B" w:rsidRDefault="00A3291B">
                      <w:pPr>
                        <w:jc w:val="center"/>
                        <w:rPr>
                          <w:b/>
                          <w:sz w:val="32"/>
                          <w:szCs w:val="32"/>
                        </w:rPr>
                      </w:pPr>
                    </w:p>
                    <w:p w:rsidR="00A3291B" w:rsidRDefault="00A3291B">
                      <w:pPr>
                        <w:jc w:val="center"/>
                        <w:rPr>
                          <w:b/>
                          <w:sz w:val="32"/>
                          <w:szCs w:val="32"/>
                        </w:rPr>
                      </w:pPr>
                    </w:p>
                    <w:p w:rsidR="00A3291B" w:rsidRDefault="00A3291B">
                      <w:pPr>
                        <w:jc w:val="center"/>
                        <w:rPr>
                          <w:b/>
                          <w:sz w:val="32"/>
                          <w:szCs w:val="32"/>
                        </w:rPr>
                      </w:pPr>
                    </w:p>
                    <w:p w:rsidR="00A3291B" w:rsidRDefault="00A3291B">
                      <w:pPr>
                        <w:jc w:val="center"/>
                        <w:rPr>
                          <w:b/>
                          <w:sz w:val="32"/>
                          <w:szCs w:val="32"/>
                        </w:rPr>
                      </w:pPr>
                      <w:bookmarkStart w:id="19" w:name="_heading=h.26in1rg" w:colFirst="0" w:colLast="0"/>
                      <w:bookmarkEnd w:id="19"/>
                      <w:r>
                        <w:rPr>
                          <w:b/>
                          <w:sz w:val="32"/>
                          <w:szCs w:val="32"/>
                        </w:rPr>
                        <w:t>TP. HỒ CHÍ MINH, tháng 10 năm 2019</w:t>
                      </w:r>
                    </w:p>
                    <w:p w:rsidR="00A3291B" w:rsidRDefault="00A3291B">
                      <w:pPr>
                        <w:jc w:val="center"/>
                      </w:pPr>
                    </w:p>
                  </w:txbxContent>
                </v:textbox>
                <w10:wrap type="square"/>
              </v:rect>
            </w:pict>
          </mc:Fallback>
        </mc:AlternateContent>
      </w:r>
    </w:p>
    <w:bookmarkStart w:id="20" w:name="_heading=h.gjdgxs" w:colFirst="0" w:colLast="0" w:displacedByCustomXml="next"/>
    <w:bookmarkEnd w:id="20" w:displacedByCustomXml="next"/>
    <w:bookmarkStart w:id="21" w:name="_heading=h.lnxbz9" w:colFirst="0" w:colLast="0" w:displacedByCustomXml="next"/>
    <w:bookmarkEnd w:id="21" w:displacedByCustomXml="next"/>
    <w:sdt>
      <w:sdtPr>
        <w:rPr>
          <w:noProof/>
        </w:rPr>
        <w:id w:val="2055110893"/>
        <w:docPartObj>
          <w:docPartGallery w:val="Table of Contents"/>
          <w:docPartUnique/>
        </w:docPartObj>
      </w:sdtPr>
      <w:sdtEndPr>
        <w:rPr>
          <w:b/>
          <w:bCs/>
        </w:rPr>
      </w:sdtEndPr>
      <w:sdtContent>
        <w:p w:rsidR="00A9623B" w:rsidRPr="007C2E32" w:rsidRDefault="00A9623B" w:rsidP="00A9623B">
          <w:pPr>
            <w:widowControl w:val="0"/>
            <w:spacing w:before="120" w:after="144" w:line="360" w:lineRule="auto"/>
            <w:jc w:val="center"/>
            <w:rPr>
              <w:b/>
              <w:noProof/>
              <w:color w:val="000000"/>
              <w:szCs w:val="28"/>
            </w:rPr>
          </w:pPr>
          <w:r w:rsidRPr="007C2E32">
            <w:rPr>
              <w:b/>
              <w:noProof/>
              <w:color w:val="000000"/>
              <w:sz w:val="36"/>
              <w:szCs w:val="36"/>
            </w:rPr>
            <w:t>MỤC LỤC</w:t>
          </w:r>
          <w:bookmarkStart w:id="22" w:name="_GoBack"/>
          <w:bookmarkEnd w:id="22"/>
        </w:p>
        <w:p w:rsidR="00F62E1F" w:rsidRPr="0007366A" w:rsidRDefault="00A9623B">
          <w:pPr>
            <w:pStyle w:val="TOC1"/>
            <w:rPr>
              <w:rFonts w:asciiTheme="minorHAnsi" w:eastAsiaTheme="minorEastAsia" w:hAnsiTheme="minorHAnsi" w:cstheme="minorBidi"/>
              <w:noProof/>
              <w:sz w:val="26"/>
              <w:szCs w:val="26"/>
              <w:lang w:val="en-US"/>
            </w:rPr>
          </w:pPr>
          <w:r w:rsidRPr="007C2E32">
            <w:rPr>
              <w:noProof/>
            </w:rPr>
            <w:fldChar w:fldCharType="begin"/>
          </w:r>
          <w:r w:rsidRPr="007C2E32">
            <w:rPr>
              <w:noProof/>
            </w:rPr>
            <w:instrText xml:space="preserve"> TOC \o "1-3" \h \z \u </w:instrText>
          </w:r>
          <w:r w:rsidRPr="007C2E32">
            <w:rPr>
              <w:noProof/>
            </w:rPr>
            <w:fldChar w:fldCharType="separate"/>
          </w:r>
          <w:hyperlink w:anchor="_Toc27046388" w:history="1">
            <w:r w:rsidR="00F62E1F" w:rsidRPr="0007366A">
              <w:rPr>
                <w:rStyle w:val="Hyperlink"/>
                <w:noProof/>
                <w:sz w:val="26"/>
                <w:szCs w:val="26"/>
              </w:rPr>
              <w:t>CHƯƠNG 1: TỔNG QUAN ĐỀ TÀI</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_Toc27046388 \h </w:instrText>
            </w:r>
            <w:r w:rsidR="00F62E1F" w:rsidRPr="0007366A">
              <w:rPr>
                <w:noProof/>
                <w:webHidden/>
                <w:sz w:val="26"/>
                <w:szCs w:val="26"/>
              </w:rPr>
            </w:r>
            <w:r w:rsidR="00F62E1F" w:rsidRPr="0007366A">
              <w:rPr>
                <w:noProof/>
                <w:webHidden/>
                <w:sz w:val="26"/>
                <w:szCs w:val="26"/>
              </w:rPr>
              <w:fldChar w:fldCharType="separate"/>
            </w:r>
            <w:r w:rsidR="00A3291B">
              <w:rPr>
                <w:noProof/>
                <w:webHidden/>
                <w:sz w:val="26"/>
                <w:szCs w:val="26"/>
              </w:rPr>
              <w:t>1</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389" w:history="1">
            <w:r w:rsidR="00F62E1F" w:rsidRPr="0007366A">
              <w:rPr>
                <w:rStyle w:val="Hyperlink"/>
                <w:noProof/>
                <w:sz w:val="26"/>
                <w:szCs w:val="26"/>
              </w:rPr>
              <w:t>1.1.</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Giới thiệu sơ lược về khách sạn Robins Villa:</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_Toc27046389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1</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390" w:history="1">
            <w:r w:rsidR="00F62E1F" w:rsidRPr="0007366A">
              <w:rPr>
                <w:rStyle w:val="Hyperlink"/>
                <w:noProof/>
                <w:sz w:val="26"/>
                <w:szCs w:val="26"/>
              </w:rPr>
              <w:t>1.2.</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Mục tiêu</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_Toc27046390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4</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391" w:history="1">
            <w:r w:rsidR="00F62E1F" w:rsidRPr="0007366A">
              <w:rPr>
                <w:rStyle w:val="Hyperlink"/>
                <w:noProof/>
                <w:sz w:val="26"/>
                <w:szCs w:val="26"/>
              </w:rPr>
              <w:t>1.3.</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Mô hình PFD</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_Toc27046391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6</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392" w:history="1">
            <w:r w:rsidR="00F62E1F" w:rsidRPr="0007366A">
              <w:rPr>
                <w:rStyle w:val="Hyperlink"/>
                <w:noProof/>
                <w:sz w:val="26"/>
                <w:szCs w:val="26"/>
              </w:rPr>
              <w:t>1.4.</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Quy trình nghiệp vụ (Mô hình BPM):</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_Toc27046392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7</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393" w:history="1">
            <w:r w:rsidR="00F62E1F" w:rsidRPr="0007366A">
              <w:rPr>
                <w:rStyle w:val="Hyperlink"/>
                <w:noProof/>
                <w:sz w:val="26"/>
                <w:szCs w:val="26"/>
              </w:rPr>
              <w:t>1.4.1.</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Quy trình đặt phòng trực tuyến</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_Toc27046393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7</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394" w:history="1">
            <w:r w:rsidR="00F62E1F" w:rsidRPr="0007366A">
              <w:rPr>
                <w:rStyle w:val="Hyperlink"/>
                <w:noProof/>
                <w:sz w:val="26"/>
                <w:szCs w:val="26"/>
              </w:rPr>
              <w:t>1.4.2.</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Quy trình đặt phòng trực tiếp:</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_Toc27046394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8</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395" w:history="1">
            <w:r w:rsidR="00F62E1F" w:rsidRPr="0007366A">
              <w:rPr>
                <w:rStyle w:val="Hyperlink"/>
                <w:noProof/>
                <w:sz w:val="26"/>
                <w:szCs w:val="26"/>
              </w:rPr>
              <w:t>1.4.3.</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Quy trình đổi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_Toc27046395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9</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396" w:history="1">
            <w:r w:rsidR="00F62E1F" w:rsidRPr="0007366A">
              <w:rPr>
                <w:rStyle w:val="Hyperlink"/>
                <w:noProof/>
                <w:sz w:val="26"/>
                <w:szCs w:val="26"/>
              </w:rPr>
              <w:t>1.4.4.</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Quy trình gia hạn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_Toc27046396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10</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397" w:history="1">
            <w:r w:rsidR="00F62E1F" w:rsidRPr="0007366A">
              <w:rPr>
                <w:rStyle w:val="Hyperlink"/>
                <w:noProof/>
                <w:sz w:val="26"/>
                <w:szCs w:val="26"/>
              </w:rPr>
              <w:t>1.4.5.</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Quy trình nhận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_Toc27046397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11</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398" w:history="1">
            <w:r w:rsidR="00F62E1F" w:rsidRPr="0007366A">
              <w:rPr>
                <w:rStyle w:val="Hyperlink"/>
                <w:noProof/>
                <w:sz w:val="26"/>
                <w:szCs w:val="26"/>
              </w:rPr>
              <w:t>1.4.6.</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Quy trình trả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_Toc27046398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12</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399" w:history="1">
            <w:r w:rsidR="00F62E1F" w:rsidRPr="0007366A">
              <w:rPr>
                <w:rStyle w:val="Hyperlink"/>
                <w:noProof/>
                <w:sz w:val="26"/>
                <w:szCs w:val="26"/>
              </w:rPr>
              <w:t>1.5.</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Mô hình thực thể kết hợp(ERD):</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_Toc27046399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13</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00" w:history="1">
            <w:r w:rsidR="00F62E1F" w:rsidRPr="0007366A">
              <w:rPr>
                <w:rStyle w:val="Hyperlink"/>
                <w:noProof/>
                <w:sz w:val="26"/>
                <w:szCs w:val="26"/>
              </w:rPr>
              <w:t>1.6.</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Mô hình quan hệ:</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_Toc27046400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14</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01" w:history="1">
            <w:r w:rsidR="00F62E1F" w:rsidRPr="0007366A">
              <w:rPr>
                <w:rStyle w:val="Hyperlink"/>
                <w:noProof/>
                <w:sz w:val="26"/>
                <w:szCs w:val="26"/>
              </w:rPr>
              <w:t>1.7.</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Biểu diễn các ràng buộc toàn vẹn:</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_Toc27046401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15</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02" w:history="1">
            <w:r w:rsidR="00F62E1F" w:rsidRPr="0007366A">
              <w:rPr>
                <w:rStyle w:val="Hyperlink"/>
                <w:noProof/>
                <w:sz w:val="26"/>
                <w:szCs w:val="26"/>
              </w:rPr>
              <w:t>1.8.</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Mô hình xử lý (mô hình dòng dữ liệu DFD):</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_Toc27046402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17</w:t>
            </w:r>
            <w:r w:rsidR="00F62E1F" w:rsidRPr="0007366A">
              <w:rPr>
                <w:noProof/>
                <w:webHidden/>
                <w:sz w:val="26"/>
                <w:szCs w:val="26"/>
              </w:rPr>
              <w:fldChar w:fldCharType="end"/>
            </w:r>
          </w:hyperlink>
        </w:p>
        <w:p w:rsidR="00F62E1F" w:rsidRPr="0007366A" w:rsidRDefault="00A3291B">
          <w:pPr>
            <w:pStyle w:val="TOC1"/>
            <w:rPr>
              <w:rFonts w:asciiTheme="minorHAnsi" w:eastAsiaTheme="minorEastAsia" w:hAnsiTheme="minorHAnsi" w:cstheme="minorBidi"/>
              <w:noProof/>
              <w:sz w:val="26"/>
              <w:szCs w:val="26"/>
              <w:lang w:val="en-US"/>
            </w:rPr>
          </w:pPr>
          <w:hyperlink w:anchor="_Toc27046403" w:history="1">
            <w:r w:rsidR="00F62E1F" w:rsidRPr="0007366A">
              <w:rPr>
                <w:rStyle w:val="Hyperlink"/>
                <w:noProof/>
                <w:sz w:val="26"/>
                <w:szCs w:val="26"/>
              </w:rPr>
              <w:t>CHƯƠNG 2: THIẾT KẾ DỮ LIỆU</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_Toc27046403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19</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04" w:history="1">
            <w:r w:rsidR="00F62E1F" w:rsidRPr="0007366A">
              <w:rPr>
                <w:rStyle w:val="Hyperlink"/>
                <w:noProof/>
                <w:sz w:val="26"/>
                <w:szCs w:val="26"/>
              </w:rPr>
              <w:t>2.1.</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Bảng tầng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_Toc27046404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19</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05" w:history="1">
            <w:r w:rsidR="00F62E1F" w:rsidRPr="0007366A">
              <w:rPr>
                <w:rStyle w:val="Hyperlink"/>
                <w:noProof/>
                <w:sz w:val="26"/>
                <w:szCs w:val="26"/>
              </w:rPr>
              <w:t>2.2.</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Bảng loại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_Toc27046405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19</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06" w:history="1">
            <w:r w:rsidR="00F62E1F" w:rsidRPr="0007366A">
              <w:rPr>
                <w:rStyle w:val="Hyperlink"/>
                <w:noProof/>
                <w:sz w:val="26"/>
                <w:szCs w:val="26"/>
              </w:rPr>
              <w:t>2.3.</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Bảng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_Toc27046406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20</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07" w:history="1">
            <w:r w:rsidR="00F62E1F" w:rsidRPr="0007366A">
              <w:rPr>
                <w:rStyle w:val="Hyperlink"/>
                <w:noProof/>
                <w:sz w:val="26"/>
                <w:szCs w:val="26"/>
              </w:rPr>
              <w:t>2.4.</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Bảng Nhân Viên</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_Toc27046407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20</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08" w:history="1">
            <w:r w:rsidR="00F62E1F" w:rsidRPr="0007366A">
              <w:rPr>
                <w:rStyle w:val="Hyperlink"/>
                <w:rFonts w:eastAsia="Arial"/>
                <w:noProof/>
                <w:sz w:val="26"/>
                <w:szCs w:val="26"/>
                <w:highlight w:val="white"/>
              </w:rPr>
              <w:t>2.5.</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highlight w:val="white"/>
              </w:rPr>
              <w:t>Bảng khách hàng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_Toc27046408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21</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09" w:history="1">
            <w:r w:rsidR="00F62E1F" w:rsidRPr="0007366A">
              <w:rPr>
                <w:rStyle w:val="Hyperlink"/>
                <w:noProof/>
                <w:sz w:val="26"/>
                <w:szCs w:val="26"/>
                <w:highlight w:val="white"/>
              </w:rPr>
              <w:t>2.6.</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highlight w:val="white"/>
              </w:rPr>
              <w:t>Bảng dịch vụ</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_Toc27046409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21</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10" w:history="1">
            <w:r w:rsidR="00F62E1F" w:rsidRPr="0007366A">
              <w:rPr>
                <w:rStyle w:val="Hyperlink"/>
                <w:noProof/>
                <w:sz w:val="26"/>
                <w:szCs w:val="26"/>
                <w:highlight w:val="white"/>
              </w:rPr>
              <w:t>2.7.</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highlight w:val="white"/>
              </w:rPr>
              <w:t>Bảng phiếu đặt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_Toc27046410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22</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11" w:history="1">
            <w:r w:rsidR="00F62E1F" w:rsidRPr="0007366A">
              <w:rPr>
                <w:rStyle w:val="Hyperlink"/>
                <w:rFonts w:eastAsia="Arial"/>
                <w:noProof/>
                <w:sz w:val="26"/>
                <w:szCs w:val="26"/>
                <w:highlight w:val="white"/>
              </w:rPr>
              <w:t>2.8.</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highlight w:val="white"/>
              </w:rPr>
              <w:t>Bảng hóa đơn</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_Toc27046411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23</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12" w:history="1">
            <w:r w:rsidR="00F62E1F" w:rsidRPr="0007366A">
              <w:rPr>
                <w:rStyle w:val="Hyperlink"/>
                <w:noProof/>
                <w:sz w:val="26"/>
                <w:szCs w:val="26"/>
                <w:highlight w:val="white"/>
              </w:rPr>
              <w:t>2.9.</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highlight w:val="white"/>
              </w:rPr>
              <w:t>Bảng dịch vụ đã đặt</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_Toc27046412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24</w:t>
            </w:r>
            <w:r w:rsidR="00F62E1F" w:rsidRPr="0007366A">
              <w:rPr>
                <w:noProof/>
                <w:webHidden/>
                <w:sz w:val="26"/>
                <w:szCs w:val="26"/>
              </w:rPr>
              <w:fldChar w:fldCharType="end"/>
            </w:r>
          </w:hyperlink>
        </w:p>
        <w:p w:rsidR="00F62E1F" w:rsidRPr="0007366A" w:rsidRDefault="00A3291B">
          <w:pPr>
            <w:pStyle w:val="TOC1"/>
            <w:rPr>
              <w:rFonts w:asciiTheme="minorHAnsi" w:eastAsiaTheme="minorEastAsia" w:hAnsiTheme="minorHAnsi" w:cstheme="minorBidi"/>
              <w:noProof/>
              <w:sz w:val="26"/>
              <w:szCs w:val="26"/>
              <w:lang w:val="en-US"/>
            </w:rPr>
          </w:pPr>
          <w:hyperlink w:anchor="_Toc27046413" w:history="1">
            <w:r w:rsidR="00F62E1F" w:rsidRPr="0007366A">
              <w:rPr>
                <w:rStyle w:val="Hyperlink"/>
                <w:noProof/>
                <w:sz w:val="26"/>
                <w:szCs w:val="26"/>
              </w:rPr>
              <w:t>CHƯƠNG 3: THIẾT KẾ GIAO DIỆN</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_Toc27046413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25</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14" w:history="1">
            <w:r w:rsidR="00F62E1F" w:rsidRPr="0007366A">
              <w:rPr>
                <w:rStyle w:val="Hyperlink"/>
                <w:noProof/>
                <w:sz w:val="26"/>
                <w:szCs w:val="26"/>
              </w:rPr>
              <w:t>3.1.</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đối với khách hàng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_Toc27046414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25</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15" w:history="1">
            <w:r w:rsidR="00F62E1F" w:rsidRPr="0007366A">
              <w:rPr>
                <w:rStyle w:val="Hyperlink"/>
                <w:noProof/>
                <w:sz w:val="26"/>
                <w:szCs w:val="26"/>
              </w:rPr>
              <w:t>3.1.1.</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trang chủ</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_Toc27046415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25</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16" w:history="1">
            <w:r w:rsidR="00F62E1F" w:rsidRPr="0007366A">
              <w:rPr>
                <w:rStyle w:val="Hyperlink"/>
                <w:noProof/>
                <w:sz w:val="26"/>
                <w:szCs w:val="26"/>
              </w:rPr>
              <w:t>3.1.2.</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xem bảng giá phòng và giá dịch vụ</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_Toc27046416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26</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17" w:history="1">
            <w:r w:rsidR="00F62E1F" w:rsidRPr="0007366A">
              <w:rPr>
                <w:rStyle w:val="Hyperlink"/>
                <w:noProof/>
                <w:sz w:val="26"/>
                <w:szCs w:val="26"/>
              </w:rPr>
              <w:t>3.1.1.</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liên hệ</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_Toc27046417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27</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18" w:history="1">
            <w:r w:rsidR="00F62E1F" w:rsidRPr="0007366A">
              <w:rPr>
                <w:rStyle w:val="Hyperlink"/>
                <w:noProof/>
                <w:sz w:val="26"/>
                <w:szCs w:val="26"/>
              </w:rPr>
              <w:t>3.1.2.</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giới thiệu về khách sạn</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_Toc27046418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28</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19" w:history="1">
            <w:r w:rsidR="00F62E1F" w:rsidRPr="0007366A">
              <w:rPr>
                <w:rStyle w:val="Hyperlink"/>
                <w:noProof/>
                <w:sz w:val="26"/>
                <w:szCs w:val="26"/>
              </w:rPr>
              <w:t>3.1.3.</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đăng nhập</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_Toc27046419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29</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20" w:history="1">
            <w:r w:rsidR="00F62E1F" w:rsidRPr="0007366A">
              <w:rPr>
                <w:rStyle w:val="Hyperlink"/>
                <w:noProof/>
                <w:sz w:val="26"/>
                <w:szCs w:val="26"/>
              </w:rPr>
              <w:t>3.1.4.</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đăng ký</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_Toc27046420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29</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21" w:history="1">
            <w:r w:rsidR="00F62E1F" w:rsidRPr="0007366A">
              <w:rPr>
                <w:rStyle w:val="Hyperlink"/>
                <w:noProof/>
                <w:sz w:val="26"/>
                <w:szCs w:val="26"/>
              </w:rPr>
              <w:t>3.1.5.</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sửa thông tin cho khách hàng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_Toc27046421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30</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22" w:history="1">
            <w:r w:rsidR="00F62E1F" w:rsidRPr="0007366A">
              <w:rPr>
                <w:rStyle w:val="Hyperlink"/>
                <w:noProof/>
                <w:sz w:val="26"/>
                <w:szCs w:val="26"/>
              </w:rPr>
              <w:t>3.1.6.</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đặt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_Toc27046422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30</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23" w:history="1">
            <w:r w:rsidR="00F62E1F" w:rsidRPr="0007366A">
              <w:rPr>
                <w:rStyle w:val="Hyperlink"/>
                <w:noProof/>
                <w:sz w:val="26"/>
                <w:szCs w:val="26"/>
              </w:rPr>
              <w:t>3.1.7.</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phiếu đặt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_Toc27046423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32</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24" w:history="1">
            <w:r w:rsidR="00F62E1F" w:rsidRPr="0007366A">
              <w:rPr>
                <w:rStyle w:val="Hyperlink"/>
                <w:noProof/>
                <w:sz w:val="26"/>
                <w:szCs w:val="26"/>
                <w:lang w:val="en-US"/>
              </w:rPr>
              <w:t>3.1.8.</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các hóa đơn</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_Toc27046424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32</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25" w:history="1">
            <w:r w:rsidR="00F62E1F" w:rsidRPr="0007366A">
              <w:rPr>
                <w:rStyle w:val="Hyperlink"/>
                <w:noProof/>
                <w:sz w:val="26"/>
                <w:szCs w:val="26"/>
                <w:lang w:val="en-US"/>
              </w:rPr>
              <w:t>3.1.9.</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Thông báo đăng xuất</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_Toc27046425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33</w:t>
            </w:r>
            <w:r w:rsidR="00F62E1F" w:rsidRPr="0007366A">
              <w:rPr>
                <w:noProof/>
                <w:webHidden/>
                <w:sz w:val="26"/>
                <w:szCs w:val="26"/>
              </w:rPr>
              <w:fldChar w:fldCharType="end"/>
            </w:r>
          </w:hyperlink>
        </w:p>
        <w:p w:rsidR="00F62E1F" w:rsidRPr="0007366A" w:rsidRDefault="00A3291B">
          <w:pPr>
            <w:pStyle w:val="TOC2"/>
            <w:rPr>
              <w:rFonts w:asciiTheme="minorHAnsi" w:eastAsiaTheme="minorEastAsia" w:hAnsiTheme="minorHAnsi" w:cstheme="minorBidi"/>
              <w:noProof/>
              <w:sz w:val="26"/>
              <w:szCs w:val="26"/>
              <w:lang w:val="en-US"/>
            </w:rPr>
          </w:pPr>
          <w:hyperlink w:anchor="_Toc27046426" w:history="1">
            <w:r w:rsidR="00F62E1F" w:rsidRPr="0007366A">
              <w:rPr>
                <w:rStyle w:val="Hyperlink"/>
                <w:noProof/>
                <w:sz w:val="26"/>
                <w:szCs w:val="26"/>
              </w:rPr>
              <w:t>3.2.</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đối với admin</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_Toc27046426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33</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27" w:history="1">
            <w:r w:rsidR="00F62E1F" w:rsidRPr="0007366A">
              <w:rPr>
                <w:rStyle w:val="Hyperlink"/>
                <w:noProof/>
                <w:sz w:val="26"/>
                <w:szCs w:val="26"/>
                <w:lang w:val="en-US"/>
              </w:rPr>
              <w:t>3.2.1.</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đăng nhập</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_Toc27046427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33</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28" w:history="1">
            <w:r w:rsidR="00F62E1F" w:rsidRPr="0007366A">
              <w:rPr>
                <w:rStyle w:val="Hyperlink"/>
                <w:noProof/>
                <w:sz w:val="26"/>
                <w:szCs w:val="26"/>
                <w:lang w:val="en-US"/>
              </w:rPr>
              <w:t>3.2.2.</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Giao diện thống kê</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_Toc27046428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34</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29" w:history="1">
            <w:r w:rsidR="00F62E1F" w:rsidRPr="0007366A">
              <w:rPr>
                <w:rStyle w:val="Hyperlink"/>
                <w:noProof/>
                <w:sz w:val="26"/>
                <w:szCs w:val="26"/>
              </w:rPr>
              <w:t>3.2.3.</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Danh sách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_Toc27046429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35</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30" w:history="1">
            <w:r w:rsidR="00F62E1F" w:rsidRPr="0007366A">
              <w:rPr>
                <w:rStyle w:val="Hyperlink"/>
                <w:noProof/>
                <w:sz w:val="26"/>
                <w:szCs w:val="26"/>
              </w:rPr>
              <w:t>3.2.4.</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Danh sách hóa đơn đã thanh toán</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_Toc27046430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35</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31" w:history="1">
            <w:r w:rsidR="00F62E1F" w:rsidRPr="0007366A">
              <w:rPr>
                <w:rStyle w:val="Hyperlink"/>
                <w:noProof/>
                <w:sz w:val="26"/>
                <w:szCs w:val="26"/>
              </w:rPr>
              <w:t>3.2.5.</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Danh sách nhân viên</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_Toc27046431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36</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32" w:history="1">
            <w:r w:rsidR="00F62E1F" w:rsidRPr="0007366A">
              <w:rPr>
                <w:rStyle w:val="Hyperlink"/>
                <w:noProof/>
                <w:sz w:val="26"/>
                <w:szCs w:val="26"/>
              </w:rPr>
              <w:t>3.2.6.</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Danh sách khách hàng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_Toc27046432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39</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33" w:history="1">
            <w:r w:rsidR="00F62E1F" w:rsidRPr="0007366A">
              <w:rPr>
                <w:rStyle w:val="Hyperlink"/>
                <w:noProof/>
                <w:sz w:val="26"/>
                <w:szCs w:val="26"/>
                <w:lang w:val="en-US"/>
              </w:rPr>
              <w:t>3.2.7.</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Gọi dịch vụ</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_Toc27046433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40</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34" w:history="1">
            <w:r w:rsidR="00F62E1F" w:rsidRPr="0007366A">
              <w:rPr>
                <w:rStyle w:val="Hyperlink"/>
                <w:noProof/>
                <w:sz w:val="26"/>
                <w:szCs w:val="26"/>
                <w:lang w:val="en-US"/>
              </w:rPr>
              <w:t>3.2.8.</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Danh sách loại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_Toc27046434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42</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35" w:history="1">
            <w:r w:rsidR="00F62E1F" w:rsidRPr="0007366A">
              <w:rPr>
                <w:rStyle w:val="Hyperlink"/>
                <w:noProof/>
                <w:sz w:val="26"/>
                <w:szCs w:val="26"/>
              </w:rPr>
              <w:t>3.2.9.</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 xml:space="preserve">Danh sách </w:t>
            </w:r>
            <w:r w:rsidR="00F62E1F" w:rsidRPr="0007366A">
              <w:rPr>
                <w:rStyle w:val="Hyperlink"/>
                <w:noProof/>
                <w:sz w:val="26"/>
                <w:szCs w:val="26"/>
                <w:lang w:val="en-US"/>
              </w:rPr>
              <w:t xml:space="preserve">thiết lập </w:t>
            </w:r>
            <w:r w:rsidR="00F62E1F" w:rsidRPr="0007366A">
              <w:rPr>
                <w:rStyle w:val="Hyperlink"/>
                <w:noProof/>
                <w:sz w:val="26"/>
                <w:szCs w:val="26"/>
              </w:rPr>
              <w:t>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_Toc27046435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44</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36" w:history="1">
            <w:r w:rsidR="00F62E1F" w:rsidRPr="0007366A">
              <w:rPr>
                <w:rStyle w:val="Hyperlink"/>
                <w:noProof/>
                <w:sz w:val="26"/>
                <w:szCs w:val="26"/>
              </w:rPr>
              <w:t>3.2.10.</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Danh sách dich vụ</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_Toc27046436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46</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37" w:history="1">
            <w:r w:rsidR="00F62E1F" w:rsidRPr="0007366A">
              <w:rPr>
                <w:rStyle w:val="Hyperlink"/>
                <w:noProof/>
                <w:sz w:val="26"/>
                <w:szCs w:val="26"/>
              </w:rPr>
              <w:t>3.2.11.</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Nhận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_Toc27046437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46</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38" w:history="1">
            <w:r w:rsidR="00F62E1F" w:rsidRPr="0007366A">
              <w:rPr>
                <w:rStyle w:val="Hyperlink"/>
                <w:noProof/>
                <w:sz w:val="26"/>
                <w:szCs w:val="26"/>
              </w:rPr>
              <w:t>3.2.12.</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Trả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_Toc27046438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48</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39" w:history="1">
            <w:r w:rsidR="00F62E1F" w:rsidRPr="0007366A">
              <w:rPr>
                <w:rStyle w:val="Hyperlink"/>
                <w:noProof/>
                <w:sz w:val="26"/>
                <w:szCs w:val="26"/>
                <w:lang w:val="en-US"/>
              </w:rPr>
              <w:t>3.2.13.</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Đổi phòng</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_Toc27046439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48</w:t>
            </w:r>
            <w:r w:rsidR="00F62E1F" w:rsidRPr="0007366A">
              <w:rPr>
                <w:noProof/>
                <w:webHidden/>
                <w:sz w:val="26"/>
                <w:szCs w:val="26"/>
              </w:rPr>
              <w:fldChar w:fldCharType="end"/>
            </w:r>
          </w:hyperlink>
        </w:p>
        <w:p w:rsidR="00F62E1F" w:rsidRPr="0007366A" w:rsidRDefault="00A3291B">
          <w:pPr>
            <w:pStyle w:val="TOC3"/>
            <w:rPr>
              <w:rFonts w:asciiTheme="minorHAnsi" w:eastAsiaTheme="minorEastAsia" w:hAnsiTheme="minorHAnsi" w:cstheme="minorBidi"/>
              <w:noProof/>
              <w:sz w:val="26"/>
              <w:szCs w:val="26"/>
              <w:lang w:val="en-US"/>
            </w:rPr>
          </w:pPr>
          <w:hyperlink w:anchor="_Toc27046440" w:history="1">
            <w:r w:rsidR="00F62E1F" w:rsidRPr="0007366A">
              <w:rPr>
                <w:rStyle w:val="Hyperlink"/>
                <w:noProof/>
                <w:sz w:val="26"/>
                <w:szCs w:val="26"/>
              </w:rPr>
              <w:t>3.2.14.</w:t>
            </w:r>
            <w:r w:rsidR="00F62E1F" w:rsidRPr="0007366A">
              <w:rPr>
                <w:rFonts w:asciiTheme="minorHAnsi" w:eastAsiaTheme="minorEastAsia" w:hAnsiTheme="minorHAnsi" w:cstheme="minorBidi"/>
                <w:noProof/>
                <w:sz w:val="26"/>
                <w:szCs w:val="26"/>
                <w:lang w:val="en-US"/>
              </w:rPr>
              <w:tab/>
            </w:r>
            <w:r w:rsidR="00F62E1F" w:rsidRPr="0007366A">
              <w:rPr>
                <w:rStyle w:val="Hyperlink"/>
                <w:noProof/>
                <w:sz w:val="26"/>
                <w:szCs w:val="26"/>
              </w:rPr>
              <w:t>Thanh toán</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_Toc27046440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49</w:t>
            </w:r>
            <w:r w:rsidR="00F62E1F" w:rsidRPr="0007366A">
              <w:rPr>
                <w:noProof/>
                <w:webHidden/>
                <w:sz w:val="26"/>
                <w:szCs w:val="26"/>
              </w:rPr>
              <w:fldChar w:fldCharType="end"/>
            </w:r>
          </w:hyperlink>
        </w:p>
        <w:p w:rsidR="00F62E1F" w:rsidRPr="0007366A" w:rsidRDefault="00A3291B">
          <w:pPr>
            <w:pStyle w:val="TOC1"/>
            <w:rPr>
              <w:rFonts w:asciiTheme="minorHAnsi" w:eastAsiaTheme="minorEastAsia" w:hAnsiTheme="minorHAnsi" w:cstheme="minorBidi"/>
              <w:noProof/>
              <w:sz w:val="26"/>
              <w:szCs w:val="26"/>
              <w:lang w:val="en-US"/>
            </w:rPr>
          </w:pPr>
          <w:hyperlink w:anchor="_Toc27046441" w:history="1">
            <w:r w:rsidR="00F62E1F" w:rsidRPr="0007366A">
              <w:rPr>
                <w:rStyle w:val="Hyperlink"/>
                <w:noProof/>
                <w:sz w:val="26"/>
                <w:szCs w:val="26"/>
              </w:rPr>
              <w:t>CHƯƠNG 4: TỔNG KẾT</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_Toc27046441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51</w:t>
            </w:r>
            <w:r w:rsidR="00F62E1F" w:rsidRPr="0007366A">
              <w:rPr>
                <w:noProof/>
                <w:webHidden/>
                <w:sz w:val="26"/>
                <w:szCs w:val="26"/>
              </w:rPr>
              <w:fldChar w:fldCharType="end"/>
            </w:r>
          </w:hyperlink>
        </w:p>
        <w:p w:rsidR="00F62E1F" w:rsidRDefault="00A3291B">
          <w:pPr>
            <w:pStyle w:val="TOC1"/>
            <w:rPr>
              <w:rFonts w:asciiTheme="minorHAnsi" w:eastAsiaTheme="minorEastAsia" w:hAnsiTheme="minorHAnsi" w:cstheme="minorBidi"/>
              <w:noProof/>
              <w:sz w:val="22"/>
              <w:szCs w:val="22"/>
              <w:lang w:val="en-US"/>
            </w:rPr>
          </w:pPr>
          <w:hyperlink w:anchor="_Toc27046442" w:history="1">
            <w:r w:rsidR="00F62E1F" w:rsidRPr="0007366A">
              <w:rPr>
                <w:rStyle w:val="Hyperlink"/>
                <w:noProof/>
                <w:sz w:val="26"/>
                <w:szCs w:val="26"/>
                <w:lang w:val="en-US"/>
              </w:rPr>
              <w:t>TÀI LIỆU THAM KHẢO</w:t>
            </w:r>
            <w:r w:rsidR="00F62E1F" w:rsidRPr="0007366A">
              <w:rPr>
                <w:noProof/>
                <w:webHidden/>
                <w:sz w:val="26"/>
                <w:szCs w:val="26"/>
              </w:rPr>
              <w:tab/>
            </w:r>
            <w:r w:rsidR="00F62E1F" w:rsidRPr="0007366A">
              <w:rPr>
                <w:noProof/>
                <w:webHidden/>
                <w:sz w:val="26"/>
                <w:szCs w:val="26"/>
              </w:rPr>
              <w:fldChar w:fldCharType="begin"/>
            </w:r>
            <w:r w:rsidR="00F62E1F" w:rsidRPr="0007366A">
              <w:rPr>
                <w:noProof/>
                <w:webHidden/>
                <w:sz w:val="26"/>
                <w:szCs w:val="26"/>
              </w:rPr>
              <w:instrText xml:space="preserve"> PAGEREF _Toc27046442 \h </w:instrText>
            </w:r>
            <w:r w:rsidR="00F62E1F" w:rsidRPr="0007366A">
              <w:rPr>
                <w:noProof/>
                <w:webHidden/>
                <w:sz w:val="26"/>
                <w:szCs w:val="26"/>
              </w:rPr>
            </w:r>
            <w:r w:rsidR="00F62E1F" w:rsidRPr="0007366A">
              <w:rPr>
                <w:noProof/>
                <w:webHidden/>
                <w:sz w:val="26"/>
                <w:szCs w:val="26"/>
              </w:rPr>
              <w:fldChar w:fldCharType="separate"/>
            </w:r>
            <w:r>
              <w:rPr>
                <w:noProof/>
                <w:webHidden/>
                <w:sz w:val="26"/>
                <w:szCs w:val="26"/>
              </w:rPr>
              <w:t>52</w:t>
            </w:r>
            <w:r w:rsidR="00F62E1F" w:rsidRPr="0007366A">
              <w:rPr>
                <w:noProof/>
                <w:webHidden/>
                <w:sz w:val="26"/>
                <w:szCs w:val="26"/>
              </w:rPr>
              <w:fldChar w:fldCharType="end"/>
            </w:r>
          </w:hyperlink>
        </w:p>
        <w:p w:rsidR="00A9623B" w:rsidRPr="007C2E32" w:rsidRDefault="00A9623B">
          <w:pPr>
            <w:rPr>
              <w:noProof/>
            </w:rPr>
          </w:pPr>
          <w:r w:rsidRPr="007C2E32">
            <w:rPr>
              <w:b/>
              <w:bCs/>
              <w:noProof/>
            </w:rPr>
            <w:fldChar w:fldCharType="end"/>
          </w:r>
        </w:p>
      </w:sdtContent>
    </w:sdt>
    <w:bookmarkStart w:id="23" w:name="_heading=h.tyjcwt" w:colFirst="0" w:colLast="0" w:displacedByCustomXml="prev"/>
    <w:bookmarkEnd w:id="23" w:displacedByCustomXml="prev"/>
    <w:p w:rsidR="007C2E32" w:rsidRPr="007C2E32" w:rsidRDefault="00367377">
      <w:pPr>
        <w:pStyle w:val="TableofFigures"/>
        <w:tabs>
          <w:tab w:val="right" w:leader="dot" w:pos="9350"/>
        </w:tabs>
        <w:rPr>
          <w:b/>
          <w:noProof/>
          <w:color w:val="000000"/>
          <w:szCs w:val="28"/>
          <w:lang w:val="en-US"/>
        </w:rPr>
      </w:pPr>
      <w:r>
        <w:rPr>
          <w:b/>
          <w:noProof/>
          <w:color w:val="000000"/>
          <w:szCs w:val="28"/>
          <w:lang w:val="en-US"/>
        </w:rPr>
        <w:lastRenderedPageBreak/>
        <w:t>Danh mục hình ảnh</w:t>
      </w:r>
    </w:p>
    <w:p w:rsidR="00367377" w:rsidRDefault="007C2E32">
      <w:pPr>
        <w:pStyle w:val="TableofFigures"/>
        <w:tabs>
          <w:tab w:val="right" w:leader="dot" w:pos="9350"/>
        </w:tabs>
        <w:rPr>
          <w:rFonts w:asciiTheme="minorHAnsi" w:eastAsiaTheme="minorEastAsia" w:hAnsiTheme="minorHAnsi" w:cstheme="minorBidi"/>
          <w:noProof/>
          <w:sz w:val="22"/>
          <w:szCs w:val="22"/>
          <w:lang w:val="en-US"/>
        </w:rPr>
      </w:pPr>
      <w:r w:rsidRPr="007C2E32">
        <w:rPr>
          <w:b/>
          <w:noProof/>
          <w:color w:val="000000"/>
          <w:szCs w:val="28"/>
        </w:rPr>
        <w:fldChar w:fldCharType="begin"/>
      </w:r>
      <w:r w:rsidRPr="007C2E32">
        <w:rPr>
          <w:b/>
          <w:noProof/>
          <w:color w:val="000000"/>
          <w:szCs w:val="28"/>
        </w:rPr>
        <w:instrText xml:space="preserve"> TOC \h \z \c "Hình 1." </w:instrText>
      </w:r>
      <w:r w:rsidRPr="007C2E32">
        <w:rPr>
          <w:b/>
          <w:noProof/>
          <w:color w:val="000000"/>
          <w:szCs w:val="28"/>
        </w:rPr>
        <w:fldChar w:fldCharType="separate"/>
      </w:r>
      <w:hyperlink w:anchor="_Toc27044634" w:history="1">
        <w:r w:rsidR="00367377" w:rsidRPr="00635CCC">
          <w:rPr>
            <w:rStyle w:val="Hyperlink"/>
            <w:noProof/>
          </w:rPr>
          <w:t>Hình 1. 1 Quy trình đặt phòng trực tiếp</w:t>
        </w:r>
        <w:r w:rsidR="00367377">
          <w:rPr>
            <w:noProof/>
            <w:webHidden/>
          </w:rPr>
          <w:tab/>
        </w:r>
        <w:r w:rsidR="00367377">
          <w:rPr>
            <w:noProof/>
            <w:webHidden/>
          </w:rPr>
          <w:fldChar w:fldCharType="begin"/>
        </w:r>
        <w:r w:rsidR="00367377">
          <w:rPr>
            <w:noProof/>
            <w:webHidden/>
          </w:rPr>
          <w:instrText xml:space="preserve"> PAGEREF _Toc27044634 \h </w:instrText>
        </w:r>
        <w:r w:rsidR="00367377">
          <w:rPr>
            <w:noProof/>
            <w:webHidden/>
          </w:rPr>
        </w:r>
        <w:r w:rsidR="00367377">
          <w:rPr>
            <w:noProof/>
            <w:webHidden/>
          </w:rPr>
          <w:fldChar w:fldCharType="separate"/>
        </w:r>
        <w:r w:rsidR="00A3291B">
          <w:rPr>
            <w:noProof/>
            <w:webHidden/>
          </w:rPr>
          <w:t>7</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635" w:history="1">
        <w:r w:rsidR="00367377" w:rsidRPr="00635CCC">
          <w:rPr>
            <w:rStyle w:val="Hyperlink"/>
            <w:noProof/>
          </w:rPr>
          <w:t>Hình 1. 2  Quy trình đặt phòng trực tiếp</w:t>
        </w:r>
        <w:r w:rsidR="00367377">
          <w:rPr>
            <w:noProof/>
            <w:webHidden/>
          </w:rPr>
          <w:tab/>
        </w:r>
        <w:r w:rsidR="00367377">
          <w:rPr>
            <w:noProof/>
            <w:webHidden/>
          </w:rPr>
          <w:fldChar w:fldCharType="begin"/>
        </w:r>
        <w:r w:rsidR="00367377">
          <w:rPr>
            <w:noProof/>
            <w:webHidden/>
          </w:rPr>
          <w:instrText xml:space="preserve"> PAGEREF _Toc27044635 \h </w:instrText>
        </w:r>
        <w:r w:rsidR="00367377">
          <w:rPr>
            <w:noProof/>
            <w:webHidden/>
          </w:rPr>
        </w:r>
        <w:r w:rsidR="00367377">
          <w:rPr>
            <w:noProof/>
            <w:webHidden/>
          </w:rPr>
          <w:fldChar w:fldCharType="separate"/>
        </w:r>
        <w:r>
          <w:rPr>
            <w:noProof/>
            <w:webHidden/>
          </w:rPr>
          <w:t>8</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636" w:history="1">
        <w:r w:rsidR="00367377" w:rsidRPr="00635CCC">
          <w:rPr>
            <w:rStyle w:val="Hyperlink"/>
            <w:noProof/>
          </w:rPr>
          <w:t>Hình 1. 3 Quy trình đổi phòng</w:t>
        </w:r>
        <w:r w:rsidR="00367377">
          <w:rPr>
            <w:noProof/>
            <w:webHidden/>
          </w:rPr>
          <w:tab/>
        </w:r>
        <w:r w:rsidR="00367377">
          <w:rPr>
            <w:noProof/>
            <w:webHidden/>
          </w:rPr>
          <w:fldChar w:fldCharType="begin"/>
        </w:r>
        <w:r w:rsidR="00367377">
          <w:rPr>
            <w:noProof/>
            <w:webHidden/>
          </w:rPr>
          <w:instrText xml:space="preserve"> PAGEREF _Toc27044636 \h </w:instrText>
        </w:r>
        <w:r w:rsidR="00367377">
          <w:rPr>
            <w:noProof/>
            <w:webHidden/>
          </w:rPr>
        </w:r>
        <w:r w:rsidR="00367377">
          <w:rPr>
            <w:noProof/>
            <w:webHidden/>
          </w:rPr>
          <w:fldChar w:fldCharType="separate"/>
        </w:r>
        <w:r>
          <w:rPr>
            <w:noProof/>
            <w:webHidden/>
          </w:rPr>
          <w:t>9</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637" w:history="1">
        <w:r w:rsidR="00367377" w:rsidRPr="00635CCC">
          <w:rPr>
            <w:rStyle w:val="Hyperlink"/>
            <w:noProof/>
          </w:rPr>
          <w:t>Hình 1. 4 Quy trình gia hạn phòng</w:t>
        </w:r>
        <w:r w:rsidR="00367377">
          <w:rPr>
            <w:noProof/>
            <w:webHidden/>
          </w:rPr>
          <w:tab/>
        </w:r>
        <w:r w:rsidR="00367377">
          <w:rPr>
            <w:noProof/>
            <w:webHidden/>
          </w:rPr>
          <w:fldChar w:fldCharType="begin"/>
        </w:r>
        <w:r w:rsidR="00367377">
          <w:rPr>
            <w:noProof/>
            <w:webHidden/>
          </w:rPr>
          <w:instrText xml:space="preserve"> PAGEREF _Toc27044637 \h </w:instrText>
        </w:r>
        <w:r w:rsidR="00367377">
          <w:rPr>
            <w:noProof/>
            <w:webHidden/>
          </w:rPr>
        </w:r>
        <w:r w:rsidR="00367377">
          <w:rPr>
            <w:noProof/>
            <w:webHidden/>
          </w:rPr>
          <w:fldChar w:fldCharType="separate"/>
        </w:r>
        <w:r>
          <w:rPr>
            <w:noProof/>
            <w:webHidden/>
          </w:rPr>
          <w:t>10</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638" w:history="1">
        <w:r w:rsidR="00367377" w:rsidRPr="00635CCC">
          <w:rPr>
            <w:rStyle w:val="Hyperlink"/>
            <w:noProof/>
          </w:rPr>
          <w:t>Hình 1. 5 Mô hình quy trình nhận phòng</w:t>
        </w:r>
        <w:r w:rsidR="00367377">
          <w:rPr>
            <w:noProof/>
            <w:webHidden/>
          </w:rPr>
          <w:tab/>
        </w:r>
        <w:r w:rsidR="00367377">
          <w:rPr>
            <w:noProof/>
            <w:webHidden/>
          </w:rPr>
          <w:fldChar w:fldCharType="begin"/>
        </w:r>
        <w:r w:rsidR="00367377">
          <w:rPr>
            <w:noProof/>
            <w:webHidden/>
          </w:rPr>
          <w:instrText xml:space="preserve"> PAGEREF _Toc27044638 \h </w:instrText>
        </w:r>
        <w:r w:rsidR="00367377">
          <w:rPr>
            <w:noProof/>
            <w:webHidden/>
          </w:rPr>
        </w:r>
        <w:r w:rsidR="00367377">
          <w:rPr>
            <w:noProof/>
            <w:webHidden/>
          </w:rPr>
          <w:fldChar w:fldCharType="separate"/>
        </w:r>
        <w:r>
          <w:rPr>
            <w:noProof/>
            <w:webHidden/>
          </w:rPr>
          <w:t>11</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639" w:history="1">
        <w:r w:rsidR="00367377" w:rsidRPr="00635CCC">
          <w:rPr>
            <w:rStyle w:val="Hyperlink"/>
            <w:noProof/>
          </w:rPr>
          <w:t>Hình 1. 6 Mô hình quy trình trả phòng</w:t>
        </w:r>
        <w:r w:rsidR="00367377">
          <w:rPr>
            <w:noProof/>
            <w:webHidden/>
          </w:rPr>
          <w:tab/>
        </w:r>
        <w:r w:rsidR="00367377">
          <w:rPr>
            <w:noProof/>
            <w:webHidden/>
          </w:rPr>
          <w:fldChar w:fldCharType="begin"/>
        </w:r>
        <w:r w:rsidR="00367377">
          <w:rPr>
            <w:noProof/>
            <w:webHidden/>
          </w:rPr>
          <w:instrText xml:space="preserve"> PAGEREF _Toc27044639 \h </w:instrText>
        </w:r>
        <w:r w:rsidR="00367377">
          <w:rPr>
            <w:noProof/>
            <w:webHidden/>
          </w:rPr>
        </w:r>
        <w:r w:rsidR="00367377">
          <w:rPr>
            <w:noProof/>
            <w:webHidden/>
          </w:rPr>
          <w:fldChar w:fldCharType="separate"/>
        </w:r>
        <w:r>
          <w:rPr>
            <w:noProof/>
            <w:webHidden/>
          </w:rPr>
          <w:t>12</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640" w:history="1">
        <w:r w:rsidR="00367377" w:rsidRPr="00635CCC">
          <w:rPr>
            <w:rStyle w:val="Hyperlink"/>
            <w:noProof/>
          </w:rPr>
          <w:t>Hình 1. 7</w:t>
        </w:r>
        <w:r w:rsidR="00367377" w:rsidRPr="00635CCC">
          <w:rPr>
            <w:rStyle w:val="Hyperlink"/>
            <w:noProof/>
            <w:lang w:val="en-US"/>
          </w:rPr>
          <w:t xml:space="preserve"> Mô hình ERD</w:t>
        </w:r>
        <w:r w:rsidR="00367377">
          <w:rPr>
            <w:noProof/>
            <w:webHidden/>
          </w:rPr>
          <w:tab/>
        </w:r>
        <w:r w:rsidR="00367377">
          <w:rPr>
            <w:noProof/>
            <w:webHidden/>
          </w:rPr>
          <w:fldChar w:fldCharType="begin"/>
        </w:r>
        <w:r w:rsidR="00367377">
          <w:rPr>
            <w:noProof/>
            <w:webHidden/>
          </w:rPr>
          <w:instrText xml:space="preserve"> PAGEREF _Toc27044640 \h </w:instrText>
        </w:r>
        <w:r w:rsidR="00367377">
          <w:rPr>
            <w:noProof/>
            <w:webHidden/>
          </w:rPr>
        </w:r>
        <w:r w:rsidR="00367377">
          <w:rPr>
            <w:noProof/>
            <w:webHidden/>
          </w:rPr>
          <w:fldChar w:fldCharType="separate"/>
        </w:r>
        <w:r>
          <w:rPr>
            <w:noProof/>
            <w:webHidden/>
          </w:rPr>
          <w:t>13</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641" w:history="1">
        <w:r w:rsidR="00367377" w:rsidRPr="00635CCC">
          <w:rPr>
            <w:rStyle w:val="Hyperlink"/>
            <w:noProof/>
          </w:rPr>
          <w:t>Hình 1. 8</w:t>
        </w:r>
        <w:r w:rsidR="00367377" w:rsidRPr="00635CCC">
          <w:rPr>
            <w:rStyle w:val="Hyperlink"/>
            <w:noProof/>
            <w:lang w:val="en-US"/>
          </w:rPr>
          <w:t xml:space="preserve"> Mô hình quan hệ</w:t>
        </w:r>
        <w:r w:rsidR="00367377">
          <w:rPr>
            <w:noProof/>
            <w:webHidden/>
          </w:rPr>
          <w:tab/>
        </w:r>
        <w:r w:rsidR="00367377">
          <w:rPr>
            <w:noProof/>
            <w:webHidden/>
          </w:rPr>
          <w:fldChar w:fldCharType="begin"/>
        </w:r>
        <w:r w:rsidR="00367377">
          <w:rPr>
            <w:noProof/>
            <w:webHidden/>
          </w:rPr>
          <w:instrText xml:space="preserve"> PAGEREF _Toc27044641 \h </w:instrText>
        </w:r>
        <w:r w:rsidR="00367377">
          <w:rPr>
            <w:noProof/>
            <w:webHidden/>
          </w:rPr>
        </w:r>
        <w:r w:rsidR="00367377">
          <w:rPr>
            <w:noProof/>
            <w:webHidden/>
          </w:rPr>
          <w:fldChar w:fldCharType="separate"/>
        </w:r>
        <w:r>
          <w:rPr>
            <w:noProof/>
            <w:webHidden/>
          </w:rPr>
          <w:t>14</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642" w:history="1">
        <w:r w:rsidR="00367377" w:rsidRPr="00635CCC">
          <w:rPr>
            <w:rStyle w:val="Hyperlink"/>
            <w:noProof/>
          </w:rPr>
          <w:t>Hình 1. 9 Mô hình xử lý mức 1</w:t>
        </w:r>
        <w:r w:rsidR="00367377">
          <w:rPr>
            <w:noProof/>
            <w:webHidden/>
          </w:rPr>
          <w:tab/>
        </w:r>
        <w:r w:rsidR="00367377">
          <w:rPr>
            <w:noProof/>
            <w:webHidden/>
          </w:rPr>
          <w:fldChar w:fldCharType="begin"/>
        </w:r>
        <w:r w:rsidR="00367377">
          <w:rPr>
            <w:noProof/>
            <w:webHidden/>
          </w:rPr>
          <w:instrText xml:space="preserve"> PAGEREF _Toc27044642 \h </w:instrText>
        </w:r>
        <w:r w:rsidR="00367377">
          <w:rPr>
            <w:noProof/>
            <w:webHidden/>
          </w:rPr>
        </w:r>
        <w:r w:rsidR="00367377">
          <w:rPr>
            <w:noProof/>
            <w:webHidden/>
          </w:rPr>
          <w:fldChar w:fldCharType="separate"/>
        </w:r>
        <w:r>
          <w:rPr>
            <w:noProof/>
            <w:webHidden/>
          </w:rPr>
          <w:t>17</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643" w:history="1">
        <w:r w:rsidR="00367377" w:rsidRPr="00635CCC">
          <w:rPr>
            <w:rStyle w:val="Hyperlink"/>
            <w:noProof/>
          </w:rPr>
          <w:t>Hình 1. 10 Mô hình mức 2</w:t>
        </w:r>
        <w:r w:rsidR="00367377">
          <w:rPr>
            <w:noProof/>
            <w:webHidden/>
          </w:rPr>
          <w:tab/>
        </w:r>
        <w:r w:rsidR="00367377">
          <w:rPr>
            <w:noProof/>
            <w:webHidden/>
          </w:rPr>
          <w:fldChar w:fldCharType="begin"/>
        </w:r>
        <w:r w:rsidR="00367377">
          <w:rPr>
            <w:noProof/>
            <w:webHidden/>
          </w:rPr>
          <w:instrText xml:space="preserve"> PAGEREF _Toc27044643 \h </w:instrText>
        </w:r>
        <w:r w:rsidR="00367377">
          <w:rPr>
            <w:noProof/>
            <w:webHidden/>
          </w:rPr>
        </w:r>
        <w:r w:rsidR="00367377">
          <w:rPr>
            <w:noProof/>
            <w:webHidden/>
          </w:rPr>
          <w:fldChar w:fldCharType="separate"/>
        </w:r>
        <w:r>
          <w:rPr>
            <w:noProof/>
            <w:webHidden/>
          </w:rPr>
          <w:t>18</w:t>
        </w:r>
        <w:r w:rsidR="00367377">
          <w:rPr>
            <w:noProof/>
            <w:webHidden/>
          </w:rPr>
          <w:fldChar w:fldCharType="end"/>
        </w:r>
      </w:hyperlink>
    </w:p>
    <w:p w:rsidR="00367377" w:rsidRDefault="007C2E32" w:rsidP="00367377">
      <w:pPr>
        <w:widowControl w:val="0"/>
        <w:spacing w:before="120" w:after="144" w:line="360" w:lineRule="auto"/>
        <w:rPr>
          <w:noProof/>
        </w:rPr>
      </w:pPr>
      <w:r w:rsidRPr="007C2E32">
        <w:rPr>
          <w:b/>
          <w:noProof/>
          <w:color w:val="000000"/>
          <w:szCs w:val="28"/>
        </w:rPr>
        <w:fldChar w:fldCharType="end"/>
      </w:r>
      <w:r w:rsidR="0007366A">
        <w:rPr>
          <w:b/>
          <w:noProof/>
          <w:color w:val="000000"/>
          <w:szCs w:val="28"/>
          <w:lang w:val="en-US"/>
        </w:rPr>
        <w:t>Danh mục giao diện</w:t>
      </w:r>
      <w:r w:rsidR="00367377">
        <w:rPr>
          <w:b/>
          <w:noProof/>
          <w:color w:val="000000"/>
          <w:szCs w:val="28"/>
        </w:rPr>
        <w:fldChar w:fldCharType="begin"/>
      </w:r>
      <w:r w:rsidR="00367377">
        <w:rPr>
          <w:b/>
          <w:noProof/>
          <w:color w:val="000000"/>
          <w:szCs w:val="28"/>
        </w:rPr>
        <w:instrText xml:space="preserve"> TOC \h \z \c "Hình 3." </w:instrText>
      </w:r>
      <w:r w:rsidR="00367377">
        <w:rPr>
          <w:b/>
          <w:noProof/>
          <w:color w:val="000000"/>
          <w:szCs w:val="28"/>
        </w:rPr>
        <w:fldChar w:fldCharType="separate"/>
      </w:r>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699" w:history="1">
        <w:r w:rsidR="00367377" w:rsidRPr="002A7D62">
          <w:rPr>
            <w:rStyle w:val="Hyperlink"/>
            <w:noProof/>
          </w:rPr>
          <w:t>Hình 3. 1</w:t>
        </w:r>
        <w:r w:rsidR="00367377" w:rsidRPr="002A7D62">
          <w:rPr>
            <w:rStyle w:val="Hyperlink"/>
            <w:noProof/>
            <w:lang w:val="en-US"/>
          </w:rPr>
          <w:t xml:space="preserve"> Giao diện trang chủ (1)</w:t>
        </w:r>
        <w:r w:rsidR="00367377">
          <w:rPr>
            <w:noProof/>
            <w:webHidden/>
          </w:rPr>
          <w:tab/>
        </w:r>
        <w:r w:rsidR="00367377">
          <w:rPr>
            <w:noProof/>
            <w:webHidden/>
          </w:rPr>
          <w:fldChar w:fldCharType="begin"/>
        </w:r>
        <w:r w:rsidR="00367377">
          <w:rPr>
            <w:noProof/>
            <w:webHidden/>
          </w:rPr>
          <w:instrText xml:space="preserve"> PAGEREF _Toc27044699 \h </w:instrText>
        </w:r>
        <w:r w:rsidR="00367377">
          <w:rPr>
            <w:noProof/>
            <w:webHidden/>
          </w:rPr>
        </w:r>
        <w:r w:rsidR="00367377">
          <w:rPr>
            <w:noProof/>
            <w:webHidden/>
          </w:rPr>
          <w:fldChar w:fldCharType="separate"/>
        </w:r>
        <w:r>
          <w:rPr>
            <w:noProof/>
            <w:webHidden/>
          </w:rPr>
          <w:t>25</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00" w:history="1">
        <w:r w:rsidR="00367377" w:rsidRPr="002A7D62">
          <w:rPr>
            <w:rStyle w:val="Hyperlink"/>
            <w:noProof/>
          </w:rPr>
          <w:t>Hình 3. 2</w:t>
        </w:r>
        <w:r w:rsidR="00367377" w:rsidRPr="002A7D62">
          <w:rPr>
            <w:rStyle w:val="Hyperlink"/>
            <w:noProof/>
            <w:lang w:val="en-US"/>
          </w:rPr>
          <w:t xml:space="preserve"> Giao diện trang chủ (2)</w:t>
        </w:r>
        <w:r w:rsidR="00367377">
          <w:rPr>
            <w:noProof/>
            <w:webHidden/>
          </w:rPr>
          <w:tab/>
        </w:r>
        <w:r w:rsidR="00367377">
          <w:rPr>
            <w:noProof/>
            <w:webHidden/>
          </w:rPr>
          <w:fldChar w:fldCharType="begin"/>
        </w:r>
        <w:r w:rsidR="00367377">
          <w:rPr>
            <w:noProof/>
            <w:webHidden/>
          </w:rPr>
          <w:instrText xml:space="preserve"> PAGEREF _Toc27044700 \h </w:instrText>
        </w:r>
        <w:r w:rsidR="00367377">
          <w:rPr>
            <w:noProof/>
            <w:webHidden/>
          </w:rPr>
        </w:r>
        <w:r w:rsidR="00367377">
          <w:rPr>
            <w:noProof/>
            <w:webHidden/>
          </w:rPr>
          <w:fldChar w:fldCharType="separate"/>
        </w:r>
        <w:r>
          <w:rPr>
            <w:noProof/>
            <w:webHidden/>
          </w:rPr>
          <w:t>25</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01" w:history="1">
        <w:r w:rsidR="00367377" w:rsidRPr="002A7D62">
          <w:rPr>
            <w:rStyle w:val="Hyperlink"/>
            <w:noProof/>
          </w:rPr>
          <w:t>Hình 3. 3</w:t>
        </w:r>
        <w:r w:rsidR="00367377" w:rsidRPr="002A7D62">
          <w:rPr>
            <w:rStyle w:val="Hyperlink"/>
            <w:noProof/>
            <w:lang w:val="en-US"/>
          </w:rPr>
          <w:t xml:space="preserve"> Giao diện trang chủ (3)</w:t>
        </w:r>
        <w:r w:rsidR="00367377">
          <w:rPr>
            <w:noProof/>
            <w:webHidden/>
          </w:rPr>
          <w:tab/>
        </w:r>
        <w:r w:rsidR="00367377">
          <w:rPr>
            <w:noProof/>
            <w:webHidden/>
          </w:rPr>
          <w:fldChar w:fldCharType="begin"/>
        </w:r>
        <w:r w:rsidR="00367377">
          <w:rPr>
            <w:noProof/>
            <w:webHidden/>
          </w:rPr>
          <w:instrText xml:space="preserve"> PAGEREF _Toc27044701 \h </w:instrText>
        </w:r>
        <w:r w:rsidR="00367377">
          <w:rPr>
            <w:noProof/>
            <w:webHidden/>
          </w:rPr>
        </w:r>
        <w:r w:rsidR="00367377">
          <w:rPr>
            <w:noProof/>
            <w:webHidden/>
          </w:rPr>
          <w:fldChar w:fldCharType="separate"/>
        </w:r>
        <w:r>
          <w:rPr>
            <w:noProof/>
            <w:webHidden/>
          </w:rPr>
          <w:t>26</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02" w:history="1">
        <w:r w:rsidR="00367377" w:rsidRPr="002A7D62">
          <w:rPr>
            <w:rStyle w:val="Hyperlink"/>
            <w:noProof/>
          </w:rPr>
          <w:t>Hình 3. 4 Giao diện trang xem loại phòng</w:t>
        </w:r>
        <w:r w:rsidR="00367377">
          <w:rPr>
            <w:noProof/>
            <w:webHidden/>
          </w:rPr>
          <w:tab/>
        </w:r>
        <w:r w:rsidR="00367377">
          <w:rPr>
            <w:noProof/>
            <w:webHidden/>
          </w:rPr>
          <w:fldChar w:fldCharType="begin"/>
        </w:r>
        <w:r w:rsidR="00367377">
          <w:rPr>
            <w:noProof/>
            <w:webHidden/>
          </w:rPr>
          <w:instrText xml:space="preserve"> PAGEREF _Toc27044702 \h </w:instrText>
        </w:r>
        <w:r w:rsidR="00367377">
          <w:rPr>
            <w:noProof/>
            <w:webHidden/>
          </w:rPr>
        </w:r>
        <w:r w:rsidR="00367377">
          <w:rPr>
            <w:noProof/>
            <w:webHidden/>
          </w:rPr>
          <w:fldChar w:fldCharType="separate"/>
        </w:r>
        <w:r>
          <w:rPr>
            <w:noProof/>
            <w:webHidden/>
          </w:rPr>
          <w:t>26</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03" w:history="1">
        <w:r w:rsidR="00367377" w:rsidRPr="002A7D62">
          <w:rPr>
            <w:rStyle w:val="Hyperlink"/>
            <w:noProof/>
          </w:rPr>
          <w:t>Hình 3. 5 Giao diện xem bảng giá dịch vụ</w:t>
        </w:r>
        <w:r w:rsidR="00367377">
          <w:rPr>
            <w:noProof/>
            <w:webHidden/>
          </w:rPr>
          <w:tab/>
        </w:r>
        <w:r w:rsidR="00367377">
          <w:rPr>
            <w:noProof/>
            <w:webHidden/>
          </w:rPr>
          <w:fldChar w:fldCharType="begin"/>
        </w:r>
        <w:r w:rsidR="00367377">
          <w:rPr>
            <w:noProof/>
            <w:webHidden/>
          </w:rPr>
          <w:instrText xml:space="preserve"> PAGEREF _Toc27044703 \h </w:instrText>
        </w:r>
        <w:r w:rsidR="00367377">
          <w:rPr>
            <w:noProof/>
            <w:webHidden/>
          </w:rPr>
        </w:r>
        <w:r w:rsidR="00367377">
          <w:rPr>
            <w:noProof/>
            <w:webHidden/>
          </w:rPr>
          <w:fldChar w:fldCharType="separate"/>
        </w:r>
        <w:r>
          <w:rPr>
            <w:noProof/>
            <w:webHidden/>
          </w:rPr>
          <w:t>27</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04" w:history="1">
        <w:r w:rsidR="00367377" w:rsidRPr="002A7D62">
          <w:rPr>
            <w:rStyle w:val="Hyperlink"/>
            <w:noProof/>
          </w:rPr>
          <w:t>Hình 3. 6 Giao diện liên hệ với khách sạn (1)</w:t>
        </w:r>
        <w:r w:rsidR="00367377">
          <w:rPr>
            <w:noProof/>
            <w:webHidden/>
          </w:rPr>
          <w:tab/>
        </w:r>
        <w:r w:rsidR="00367377">
          <w:rPr>
            <w:noProof/>
            <w:webHidden/>
          </w:rPr>
          <w:fldChar w:fldCharType="begin"/>
        </w:r>
        <w:r w:rsidR="00367377">
          <w:rPr>
            <w:noProof/>
            <w:webHidden/>
          </w:rPr>
          <w:instrText xml:space="preserve"> PAGEREF _Toc27044704 \h </w:instrText>
        </w:r>
        <w:r w:rsidR="00367377">
          <w:rPr>
            <w:noProof/>
            <w:webHidden/>
          </w:rPr>
        </w:r>
        <w:r w:rsidR="00367377">
          <w:rPr>
            <w:noProof/>
            <w:webHidden/>
          </w:rPr>
          <w:fldChar w:fldCharType="separate"/>
        </w:r>
        <w:r>
          <w:rPr>
            <w:noProof/>
            <w:webHidden/>
          </w:rPr>
          <w:t>27</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05" w:history="1">
        <w:r w:rsidR="00367377" w:rsidRPr="002A7D62">
          <w:rPr>
            <w:rStyle w:val="Hyperlink"/>
            <w:noProof/>
          </w:rPr>
          <w:t>Hình 3. 7 Giao diện lien hệ với khách sạn(2)</w:t>
        </w:r>
        <w:r w:rsidR="00367377">
          <w:rPr>
            <w:noProof/>
            <w:webHidden/>
          </w:rPr>
          <w:tab/>
        </w:r>
        <w:r w:rsidR="00367377">
          <w:rPr>
            <w:noProof/>
            <w:webHidden/>
          </w:rPr>
          <w:fldChar w:fldCharType="begin"/>
        </w:r>
        <w:r w:rsidR="00367377">
          <w:rPr>
            <w:noProof/>
            <w:webHidden/>
          </w:rPr>
          <w:instrText xml:space="preserve"> PAGEREF _Toc27044705 \h </w:instrText>
        </w:r>
        <w:r w:rsidR="00367377">
          <w:rPr>
            <w:noProof/>
            <w:webHidden/>
          </w:rPr>
        </w:r>
        <w:r w:rsidR="00367377">
          <w:rPr>
            <w:noProof/>
            <w:webHidden/>
          </w:rPr>
          <w:fldChar w:fldCharType="separate"/>
        </w:r>
        <w:r>
          <w:rPr>
            <w:noProof/>
            <w:webHidden/>
          </w:rPr>
          <w:t>28</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06" w:history="1">
        <w:r w:rsidR="00367377" w:rsidRPr="002A7D62">
          <w:rPr>
            <w:rStyle w:val="Hyperlink"/>
            <w:noProof/>
          </w:rPr>
          <w:t>Hình 3. 8 Giao diện</w:t>
        </w:r>
        <w:r w:rsidR="00367377" w:rsidRPr="002A7D62">
          <w:rPr>
            <w:rStyle w:val="Hyperlink"/>
            <w:noProof/>
            <w:lang w:val="en-US"/>
          </w:rPr>
          <w:t xml:space="preserve"> giới thiệu</w:t>
        </w:r>
        <w:r w:rsidR="00367377">
          <w:rPr>
            <w:noProof/>
            <w:webHidden/>
          </w:rPr>
          <w:tab/>
        </w:r>
        <w:r w:rsidR="00367377">
          <w:rPr>
            <w:noProof/>
            <w:webHidden/>
          </w:rPr>
          <w:fldChar w:fldCharType="begin"/>
        </w:r>
        <w:r w:rsidR="00367377">
          <w:rPr>
            <w:noProof/>
            <w:webHidden/>
          </w:rPr>
          <w:instrText xml:space="preserve"> PAGEREF _Toc27044706 \h </w:instrText>
        </w:r>
        <w:r w:rsidR="00367377">
          <w:rPr>
            <w:noProof/>
            <w:webHidden/>
          </w:rPr>
        </w:r>
        <w:r w:rsidR="00367377">
          <w:rPr>
            <w:noProof/>
            <w:webHidden/>
          </w:rPr>
          <w:fldChar w:fldCharType="separate"/>
        </w:r>
        <w:r>
          <w:rPr>
            <w:noProof/>
            <w:webHidden/>
          </w:rPr>
          <w:t>28</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07" w:history="1">
        <w:r w:rsidR="00367377" w:rsidRPr="002A7D62">
          <w:rPr>
            <w:rStyle w:val="Hyperlink"/>
            <w:noProof/>
          </w:rPr>
          <w:t>Hình 3. 9 Giao diện đăng nhập</w:t>
        </w:r>
        <w:r w:rsidR="00367377">
          <w:rPr>
            <w:noProof/>
            <w:webHidden/>
          </w:rPr>
          <w:tab/>
        </w:r>
        <w:r w:rsidR="00367377">
          <w:rPr>
            <w:noProof/>
            <w:webHidden/>
          </w:rPr>
          <w:fldChar w:fldCharType="begin"/>
        </w:r>
        <w:r w:rsidR="00367377">
          <w:rPr>
            <w:noProof/>
            <w:webHidden/>
          </w:rPr>
          <w:instrText xml:space="preserve"> PAGEREF _Toc27044707 \h </w:instrText>
        </w:r>
        <w:r w:rsidR="00367377">
          <w:rPr>
            <w:noProof/>
            <w:webHidden/>
          </w:rPr>
        </w:r>
        <w:r w:rsidR="00367377">
          <w:rPr>
            <w:noProof/>
            <w:webHidden/>
          </w:rPr>
          <w:fldChar w:fldCharType="separate"/>
        </w:r>
        <w:r>
          <w:rPr>
            <w:noProof/>
            <w:webHidden/>
          </w:rPr>
          <w:t>29</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08" w:history="1">
        <w:r w:rsidR="00367377" w:rsidRPr="002A7D62">
          <w:rPr>
            <w:rStyle w:val="Hyperlink"/>
            <w:noProof/>
          </w:rPr>
          <w:t>Hình 3. 10 Giao diện đăng ký</w:t>
        </w:r>
        <w:r w:rsidR="00367377">
          <w:rPr>
            <w:noProof/>
            <w:webHidden/>
          </w:rPr>
          <w:tab/>
        </w:r>
        <w:r w:rsidR="00367377">
          <w:rPr>
            <w:noProof/>
            <w:webHidden/>
          </w:rPr>
          <w:fldChar w:fldCharType="begin"/>
        </w:r>
        <w:r w:rsidR="00367377">
          <w:rPr>
            <w:noProof/>
            <w:webHidden/>
          </w:rPr>
          <w:instrText xml:space="preserve"> PAGEREF _Toc27044708 \h </w:instrText>
        </w:r>
        <w:r w:rsidR="00367377">
          <w:rPr>
            <w:noProof/>
            <w:webHidden/>
          </w:rPr>
        </w:r>
        <w:r w:rsidR="00367377">
          <w:rPr>
            <w:noProof/>
            <w:webHidden/>
          </w:rPr>
          <w:fldChar w:fldCharType="separate"/>
        </w:r>
        <w:r>
          <w:rPr>
            <w:noProof/>
            <w:webHidden/>
          </w:rPr>
          <w:t>29</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09" w:history="1">
        <w:r w:rsidR="00367377" w:rsidRPr="002A7D62">
          <w:rPr>
            <w:rStyle w:val="Hyperlink"/>
            <w:noProof/>
          </w:rPr>
          <w:t>Hình 3. 11 Giao diện</w:t>
        </w:r>
        <w:r w:rsidR="00367377" w:rsidRPr="002A7D62">
          <w:rPr>
            <w:rStyle w:val="Hyperlink"/>
            <w:noProof/>
            <w:lang w:val="en-US"/>
          </w:rPr>
          <w:t xml:space="preserve"> sửa thông tin</w:t>
        </w:r>
        <w:r w:rsidR="00367377">
          <w:rPr>
            <w:noProof/>
            <w:webHidden/>
          </w:rPr>
          <w:tab/>
        </w:r>
        <w:r w:rsidR="00367377">
          <w:rPr>
            <w:noProof/>
            <w:webHidden/>
          </w:rPr>
          <w:fldChar w:fldCharType="begin"/>
        </w:r>
        <w:r w:rsidR="00367377">
          <w:rPr>
            <w:noProof/>
            <w:webHidden/>
          </w:rPr>
          <w:instrText xml:space="preserve"> PAGEREF _Toc27044709 \h </w:instrText>
        </w:r>
        <w:r w:rsidR="00367377">
          <w:rPr>
            <w:noProof/>
            <w:webHidden/>
          </w:rPr>
        </w:r>
        <w:r w:rsidR="00367377">
          <w:rPr>
            <w:noProof/>
            <w:webHidden/>
          </w:rPr>
          <w:fldChar w:fldCharType="separate"/>
        </w:r>
        <w:r>
          <w:rPr>
            <w:noProof/>
            <w:webHidden/>
          </w:rPr>
          <w:t>30</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10" w:history="1">
        <w:r w:rsidR="00367377" w:rsidRPr="002A7D62">
          <w:rPr>
            <w:rStyle w:val="Hyperlink"/>
            <w:noProof/>
          </w:rPr>
          <w:t>Hình 3. 12 Giao diện đặt phòng</w:t>
        </w:r>
        <w:r w:rsidR="00367377">
          <w:rPr>
            <w:noProof/>
            <w:webHidden/>
          </w:rPr>
          <w:tab/>
        </w:r>
        <w:r w:rsidR="00367377">
          <w:rPr>
            <w:noProof/>
            <w:webHidden/>
          </w:rPr>
          <w:fldChar w:fldCharType="begin"/>
        </w:r>
        <w:r w:rsidR="00367377">
          <w:rPr>
            <w:noProof/>
            <w:webHidden/>
          </w:rPr>
          <w:instrText xml:space="preserve"> PAGEREF _Toc27044710 \h </w:instrText>
        </w:r>
        <w:r w:rsidR="00367377">
          <w:rPr>
            <w:noProof/>
            <w:webHidden/>
          </w:rPr>
        </w:r>
        <w:r w:rsidR="00367377">
          <w:rPr>
            <w:noProof/>
            <w:webHidden/>
          </w:rPr>
          <w:fldChar w:fldCharType="separate"/>
        </w:r>
        <w:r>
          <w:rPr>
            <w:noProof/>
            <w:webHidden/>
          </w:rPr>
          <w:t>30</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11" w:history="1">
        <w:r w:rsidR="00367377" w:rsidRPr="002A7D62">
          <w:rPr>
            <w:rStyle w:val="Hyperlink"/>
            <w:noProof/>
          </w:rPr>
          <w:t>Hình 3. 13 Thông báo lỗi khi đặt phòng</w:t>
        </w:r>
        <w:r w:rsidR="00367377">
          <w:rPr>
            <w:noProof/>
            <w:webHidden/>
          </w:rPr>
          <w:tab/>
        </w:r>
        <w:r w:rsidR="00367377">
          <w:rPr>
            <w:noProof/>
            <w:webHidden/>
          </w:rPr>
          <w:fldChar w:fldCharType="begin"/>
        </w:r>
        <w:r w:rsidR="00367377">
          <w:rPr>
            <w:noProof/>
            <w:webHidden/>
          </w:rPr>
          <w:instrText xml:space="preserve"> PAGEREF _Toc27044711 \h </w:instrText>
        </w:r>
        <w:r w:rsidR="00367377">
          <w:rPr>
            <w:noProof/>
            <w:webHidden/>
          </w:rPr>
        </w:r>
        <w:r w:rsidR="00367377">
          <w:rPr>
            <w:noProof/>
            <w:webHidden/>
          </w:rPr>
          <w:fldChar w:fldCharType="separate"/>
        </w:r>
        <w:r>
          <w:rPr>
            <w:noProof/>
            <w:webHidden/>
          </w:rPr>
          <w:t>31</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12" w:history="1">
        <w:r w:rsidR="00367377" w:rsidRPr="002A7D62">
          <w:rPr>
            <w:rStyle w:val="Hyperlink"/>
            <w:noProof/>
          </w:rPr>
          <w:t>Hình 3. 14 Giao diện xác nhận đặt phòng</w:t>
        </w:r>
        <w:r w:rsidR="00367377">
          <w:rPr>
            <w:noProof/>
            <w:webHidden/>
          </w:rPr>
          <w:tab/>
        </w:r>
        <w:r w:rsidR="00367377">
          <w:rPr>
            <w:noProof/>
            <w:webHidden/>
          </w:rPr>
          <w:fldChar w:fldCharType="begin"/>
        </w:r>
        <w:r w:rsidR="00367377">
          <w:rPr>
            <w:noProof/>
            <w:webHidden/>
          </w:rPr>
          <w:instrText xml:space="preserve"> PAGEREF _Toc27044712 \h </w:instrText>
        </w:r>
        <w:r w:rsidR="00367377">
          <w:rPr>
            <w:noProof/>
            <w:webHidden/>
          </w:rPr>
        </w:r>
        <w:r w:rsidR="00367377">
          <w:rPr>
            <w:noProof/>
            <w:webHidden/>
          </w:rPr>
          <w:fldChar w:fldCharType="separate"/>
        </w:r>
        <w:r>
          <w:rPr>
            <w:noProof/>
            <w:webHidden/>
          </w:rPr>
          <w:t>31</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13" w:history="1">
        <w:r w:rsidR="00367377" w:rsidRPr="002A7D62">
          <w:rPr>
            <w:rStyle w:val="Hyperlink"/>
            <w:noProof/>
          </w:rPr>
          <w:t>Hình 3. 15 Giao diện thông báo đặt phòng thành công</w:t>
        </w:r>
        <w:r w:rsidR="00367377">
          <w:rPr>
            <w:noProof/>
            <w:webHidden/>
          </w:rPr>
          <w:tab/>
        </w:r>
        <w:r w:rsidR="00367377">
          <w:rPr>
            <w:noProof/>
            <w:webHidden/>
          </w:rPr>
          <w:fldChar w:fldCharType="begin"/>
        </w:r>
        <w:r w:rsidR="00367377">
          <w:rPr>
            <w:noProof/>
            <w:webHidden/>
          </w:rPr>
          <w:instrText xml:space="preserve"> PAGEREF _Toc27044713 \h </w:instrText>
        </w:r>
        <w:r w:rsidR="00367377">
          <w:rPr>
            <w:noProof/>
            <w:webHidden/>
          </w:rPr>
        </w:r>
        <w:r w:rsidR="00367377">
          <w:rPr>
            <w:noProof/>
            <w:webHidden/>
          </w:rPr>
          <w:fldChar w:fldCharType="separate"/>
        </w:r>
        <w:r>
          <w:rPr>
            <w:noProof/>
            <w:webHidden/>
          </w:rPr>
          <w:t>31</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14" w:history="1">
        <w:r w:rsidR="00367377" w:rsidRPr="002A7D62">
          <w:rPr>
            <w:rStyle w:val="Hyperlink"/>
            <w:noProof/>
          </w:rPr>
          <w:t>Hình 3. 16 Giao diện phiếu đặt phòng</w:t>
        </w:r>
        <w:r w:rsidR="00367377">
          <w:rPr>
            <w:noProof/>
            <w:webHidden/>
          </w:rPr>
          <w:tab/>
        </w:r>
        <w:r w:rsidR="00367377">
          <w:rPr>
            <w:noProof/>
            <w:webHidden/>
          </w:rPr>
          <w:fldChar w:fldCharType="begin"/>
        </w:r>
        <w:r w:rsidR="00367377">
          <w:rPr>
            <w:noProof/>
            <w:webHidden/>
          </w:rPr>
          <w:instrText xml:space="preserve"> PAGEREF _Toc27044714 \h </w:instrText>
        </w:r>
        <w:r w:rsidR="00367377">
          <w:rPr>
            <w:noProof/>
            <w:webHidden/>
          </w:rPr>
        </w:r>
        <w:r w:rsidR="00367377">
          <w:rPr>
            <w:noProof/>
            <w:webHidden/>
          </w:rPr>
          <w:fldChar w:fldCharType="separate"/>
        </w:r>
        <w:r>
          <w:rPr>
            <w:noProof/>
            <w:webHidden/>
          </w:rPr>
          <w:t>32</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15" w:history="1">
        <w:r w:rsidR="00367377" w:rsidRPr="002A7D62">
          <w:rPr>
            <w:rStyle w:val="Hyperlink"/>
            <w:noProof/>
          </w:rPr>
          <w:t>Hình 3. 17  Giao diện hóa đơn</w:t>
        </w:r>
        <w:r w:rsidR="00367377">
          <w:rPr>
            <w:noProof/>
            <w:webHidden/>
          </w:rPr>
          <w:tab/>
        </w:r>
        <w:r w:rsidR="00367377">
          <w:rPr>
            <w:noProof/>
            <w:webHidden/>
          </w:rPr>
          <w:fldChar w:fldCharType="begin"/>
        </w:r>
        <w:r w:rsidR="00367377">
          <w:rPr>
            <w:noProof/>
            <w:webHidden/>
          </w:rPr>
          <w:instrText xml:space="preserve"> PAGEREF _Toc27044715 \h </w:instrText>
        </w:r>
        <w:r w:rsidR="00367377">
          <w:rPr>
            <w:noProof/>
            <w:webHidden/>
          </w:rPr>
        </w:r>
        <w:r w:rsidR="00367377">
          <w:rPr>
            <w:noProof/>
            <w:webHidden/>
          </w:rPr>
          <w:fldChar w:fldCharType="separate"/>
        </w:r>
        <w:r>
          <w:rPr>
            <w:noProof/>
            <w:webHidden/>
          </w:rPr>
          <w:t>32</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16" w:history="1">
        <w:r w:rsidR="00367377" w:rsidRPr="002A7D62">
          <w:rPr>
            <w:rStyle w:val="Hyperlink"/>
            <w:noProof/>
          </w:rPr>
          <w:t>Hình 3. 18 Thông báo đăng xuất</w:t>
        </w:r>
        <w:r w:rsidR="00367377">
          <w:rPr>
            <w:noProof/>
            <w:webHidden/>
          </w:rPr>
          <w:tab/>
        </w:r>
        <w:r w:rsidR="00367377">
          <w:rPr>
            <w:noProof/>
            <w:webHidden/>
          </w:rPr>
          <w:fldChar w:fldCharType="begin"/>
        </w:r>
        <w:r w:rsidR="00367377">
          <w:rPr>
            <w:noProof/>
            <w:webHidden/>
          </w:rPr>
          <w:instrText xml:space="preserve"> PAGEREF _Toc27044716 \h </w:instrText>
        </w:r>
        <w:r w:rsidR="00367377">
          <w:rPr>
            <w:noProof/>
            <w:webHidden/>
          </w:rPr>
        </w:r>
        <w:r w:rsidR="00367377">
          <w:rPr>
            <w:noProof/>
            <w:webHidden/>
          </w:rPr>
          <w:fldChar w:fldCharType="separate"/>
        </w:r>
        <w:r>
          <w:rPr>
            <w:noProof/>
            <w:webHidden/>
          </w:rPr>
          <w:t>33</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17" w:history="1">
        <w:r w:rsidR="00367377" w:rsidRPr="002A7D62">
          <w:rPr>
            <w:rStyle w:val="Hyperlink"/>
            <w:noProof/>
          </w:rPr>
          <w:t>Hình 3. 19</w:t>
        </w:r>
        <w:r w:rsidR="00367377" w:rsidRPr="002A7D62">
          <w:rPr>
            <w:rStyle w:val="Hyperlink"/>
            <w:noProof/>
            <w:lang w:val="en-US"/>
          </w:rPr>
          <w:t xml:space="preserve"> </w:t>
        </w:r>
        <w:r w:rsidR="00367377" w:rsidRPr="002A7D62">
          <w:rPr>
            <w:rStyle w:val="Hyperlink"/>
            <w:noProof/>
          </w:rPr>
          <w:t>Giao diện</w:t>
        </w:r>
        <w:r w:rsidR="00367377" w:rsidRPr="002A7D62">
          <w:rPr>
            <w:rStyle w:val="Hyperlink"/>
            <w:noProof/>
            <w:lang w:val="en-US"/>
          </w:rPr>
          <w:t xml:space="preserve"> đăng nhập admin</w:t>
        </w:r>
        <w:r w:rsidR="00367377">
          <w:rPr>
            <w:noProof/>
            <w:webHidden/>
          </w:rPr>
          <w:tab/>
        </w:r>
        <w:r w:rsidR="00367377">
          <w:rPr>
            <w:noProof/>
            <w:webHidden/>
          </w:rPr>
          <w:fldChar w:fldCharType="begin"/>
        </w:r>
        <w:r w:rsidR="00367377">
          <w:rPr>
            <w:noProof/>
            <w:webHidden/>
          </w:rPr>
          <w:instrText xml:space="preserve"> PAGEREF _Toc27044717 \h </w:instrText>
        </w:r>
        <w:r w:rsidR="00367377">
          <w:rPr>
            <w:noProof/>
            <w:webHidden/>
          </w:rPr>
        </w:r>
        <w:r w:rsidR="00367377">
          <w:rPr>
            <w:noProof/>
            <w:webHidden/>
          </w:rPr>
          <w:fldChar w:fldCharType="separate"/>
        </w:r>
        <w:r>
          <w:rPr>
            <w:noProof/>
            <w:webHidden/>
          </w:rPr>
          <w:t>33</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18" w:history="1">
        <w:r w:rsidR="00367377" w:rsidRPr="002A7D62">
          <w:rPr>
            <w:rStyle w:val="Hyperlink"/>
            <w:noProof/>
          </w:rPr>
          <w:t>Hình 3. 20 Giao diện thống kê (1)</w:t>
        </w:r>
        <w:r w:rsidR="00367377">
          <w:rPr>
            <w:noProof/>
            <w:webHidden/>
          </w:rPr>
          <w:tab/>
        </w:r>
        <w:r w:rsidR="00367377">
          <w:rPr>
            <w:noProof/>
            <w:webHidden/>
          </w:rPr>
          <w:fldChar w:fldCharType="begin"/>
        </w:r>
        <w:r w:rsidR="00367377">
          <w:rPr>
            <w:noProof/>
            <w:webHidden/>
          </w:rPr>
          <w:instrText xml:space="preserve"> PAGEREF _Toc27044718 \h </w:instrText>
        </w:r>
        <w:r w:rsidR="00367377">
          <w:rPr>
            <w:noProof/>
            <w:webHidden/>
          </w:rPr>
        </w:r>
        <w:r w:rsidR="00367377">
          <w:rPr>
            <w:noProof/>
            <w:webHidden/>
          </w:rPr>
          <w:fldChar w:fldCharType="separate"/>
        </w:r>
        <w:r>
          <w:rPr>
            <w:noProof/>
            <w:webHidden/>
          </w:rPr>
          <w:t>34</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19" w:history="1">
        <w:r w:rsidR="00367377" w:rsidRPr="002A7D62">
          <w:rPr>
            <w:rStyle w:val="Hyperlink"/>
            <w:noProof/>
          </w:rPr>
          <w:t>Hình 3. 21 Giao diện thống kê (2)</w:t>
        </w:r>
        <w:r w:rsidR="00367377">
          <w:rPr>
            <w:noProof/>
            <w:webHidden/>
          </w:rPr>
          <w:tab/>
        </w:r>
        <w:r w:rsidR="00367377">
          <w:rPr>
            <w:noProof/>
            <w:webHidden/>
          </w:rPr>
          <w:fldChar w:fldCharType="begin"/>
        </w:r>
        <w:r w:rsidR="00367377">
          <w:rPr>
            <w:noProof/>
            <w:webHidden/>
          </w:rPr>
          <w:instrText xml:space="preserve"> PAGEREF _Toc27044719 \h </w:instrText>
        </w:r>
        <w:r w:rsidR="00367377">
          <w:rPr>
            <w:noProof/>
            <w:webHidden/>
          </w:rPr>
        </w:r>
        <w:r w:rsidR="00367377">
          <w:rPr>
            <w:noProof/>
            <w:webHidden/>
          </w:rPr>
          <w:fldChar w:fldCharType="separate"/>
        </w:r>
        <w:r>
          <w:rPr>
            <w:noProof/>
            <w:webHidden/>
          </w:rPr>
          <w:t>34</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20" w:history="1">
        <w:r w:rsidR="00367377" w:rsidRPr="002A7D62">
          <w:rPr>
            <w:rStyle w:val="Hyperlink"/>
            <w:noProof/>
          </w:rPr>
          <w:t>Hình 3. 22 Giao diện danh sách phòng</w:t>
        </w:r>
        <w:r w:rsidR="00367377">
          <w:rPr>
            <w:noProof/>
            <w:webHidden/>
          </w:rPr>
          <w:tab/>
        </w:r>
        <w:r w:rsidR="00367377">
          <w:rPr>
            <w:noProof/>
            <w:webHidden/>
          </w:rPr>
          <w:fldChar w:fldCharType="begin"/>
        </w:r>
        <w:r w:rsidR="00367377">
          <w:rPr>
            <w:noProof/>
            <w:webHidden/>
          </w:rPr>
          <w:instrText xml:space="preserve"> PAGEREF _Toc27044720 \h </w:instrText>
        </w:r>
        <w:r w:rsidR="00367377">
          <w:rPr>
            <w:noProof/>
            <w:webHidden/>
          </w:rPr>
        </w:r>
        <w:r w:rsidR="00367377">
          <w:rPr>
            <w:noProof/>
            <w:webHidden/>
          </w:rPr>
          <w:fldChar w:fldCharType="separate"/>
        </w:r>
        <w:r>
          <w:rPr>
            <w:noProof/>
            <w:webHidden/>
          </w:rPr>
          <w:t>35</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21" w:history="1">
        <w:r w:rsidR="00367377" w:rsidRPr="002A7D62">
          <w:rPr>
            <w:rStyle w:val="Hyperlink"/>
            <w:noProof/>
          </w:rPr>
          <w:t>Hình 3. 23 Giao diện danh sách hóa đơn</w:t>
        </w:r>
        <w:r w:rsidR="00367377">
          <w:rPr>
            <w:noProof/>
            <w:webHidden/>
          </w:rPr>
          <w:tab/>
        </w:r>
        <w:r w:rsidR="00367377">
          <w:rPr>
            <w:noProof/>
            <w:webHidden/>
          </w:rPr>
          <w:fldChar w:fldCharType="begin"/>
        </w:r>
        <w:r w:rsidR="00367377">
          <w:rPr>
            <w:noProof/>
            <w:webHidden/>
          </w:rPr>
          <w:instrText xml:space="preserve"> PAGEREF _Toc27044721 \h </w:instrText>
        </w:r>
        <w:r w:rsidR="00367377">
          <w:rPr>
            <w:noProof/>
            <w:webHidden/>
          </w:rPr>
        </w:r>
        <w:r w:rsidR="00367377">
          <w:rPr>
            <w:noProof/>
            <w:webHidden/>
          </w:rPr>
          <w:fldChar w:fldCharType="separate"/>
        </w:r>
        <w:r>
          <w:rPr>
            <w:noProof/>
            <w:webHidden/>
          </w:rPr>
          <w:t>35</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22" w:history="1">
        <w:r w:rsidR="00367377" w:rsidRPr="002A7D62">
          <w:rPr>
            <w:rStyle w:val="Hyperlink"/>
            <w:noProof/>
          </w:rPr>
          <w:t>Hình 3. 24 Giao diện chi tiết hóa đơn</w:t>
        </w:r>
        <w:r w:rsidR="00367377">
          <w:rPr>
            <w:noProof/>
            <w:webHidden/>
          </w:rPr>
          <w:tab/>
        </w:r>
        <w:r w:rsidR="00367377">
          <w:rPr>
            <w:noProof/>
            <w:webHidden/>
          </w:rPr>
          <w:fldChar w:fldCharType="begin"/>
        </w:r>
        <w:r w:rsidR="00367377">
          <w:rPr>
            <w:noProof/>
            <w:webHidden/>
          </w:rPr>
          <w:instrText xml:space="preserve"> PAGEREF _Toc27044722 \h </w:instrText>
        </w:r>
        <w:r w:rsidR="00367377">
          <w:rPr>
            <w:noProof/>
            <w:webHidden/>
          </w:rPr>
        </w:r>
        <w:r w:rsidR="00367377">
          <w:rPr>
            <w:noProof/>
            <w:webHidden/>
          </w:rPr>
          <w:fldChar w:fldCharType="separate"/>
        </w:r>
        <w:r>
          <w:rPr>
            <w:noProof/>
            <w:webHidden/>
          </w:rPr>
          <w:t>36</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23" w:history="1">
        <w:r w:rsidR="00367377" w:rsidRPr="002A7D62">
          <w:rPr>
            <w:rStyle w:val="Hyperlink"/>
            <w:noProof/>
          </w:rPr>
          <w:t>Hình 3. 25 Giao diện danh sách nhân viên</w:t>
        </w:r>
        <w:r w:rsidR="00367377">
          <w:rPr>
            <w:noProof/>
            <w:webHidden/>
          </w:rPr>
          <w:tab/>
        </w:r>
        <w:r w:rsidR="00367377">
          <w:rPr>
            <w:noProof/>
            <w:webHidden/>
          </w:rPr>
          <w:fldChar w:fldCharType="begin"/>
        </w:r>
        <w:r w:rsidR="00367377">
          <w:rPr>
            <w:noProof/>
            <w:webHidden/>
          </w:rPr>
          <w:instrText xml:space="preserve"> PAGEREF _Toc27044723 \h </w:instrText>
        </w:r>
        <w:r w:rsidR="00367377">
          <w:rPr>
            <w:noProof/>
            <w:webHidden/>
          </w:rPr>
        </w:r>
        <w:r w:rsidR="00367377">
          <w:rPr>
            <w:noProof/>
            <w:webHidden/>
          </w:rPr>
          <w:fldChar w:fldCharType="separate"/>
        </w:r>
        <w:r>
          <w:rPr>
            <w:noProof/>
            <w:webHidden/>
          </w:rPr>
          <w:t>36</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24" w:history="1">
        <w:r w:rsidR="00367377" w:rsidRPr="002A7D62">
          <w:rPr>
            <w:rStyle w:val="Hyperlink"/>
            <w:noProof/>
          </w:rPr>
          <w:t>Hình 3. 26  Giao diện thêm nhân viên</w:t>
        </w:r>
        <w:r w:rsidR="00367377">
          <w:rPr>
            <w:noProof/>
            <w:webHidden/>
          </w:rPr>
          <w:tab/>
        </w:r>
        <w:r w:rsidR="00367377">
          <w:rPr>
            <w:noProof/>
            <w:webHidden/>
          </w:rPr>
          <w:fldChar w:fldCharType="begin"/>
        </w:r>
        <w:r w:rsidR="00367377">
          <w:rPr>
            <w:noProof/>
            <w:webHidden/>
          </w:rPr>
          <w:instrText xml:space="preserve"> PAGEREF _Toc27044724 \h </w:instrText>
        </w:r>
        <w:r w:rsidR="00367377">
          <w:rPr>
            <w:noProof/>
            <w:webHidden/>
          </w:rPr>
        </w:r>
        <w:r w:rsidR="00367377">
          <w:rPr>
            <w:noProof/>
            <w:webHidden/>
          </w:rPr>
          <w:fldChar w:fldCharType="separate"/>
        </w:r>
        <w:r>
          <w:rPr>
            <w:noProof/>
            <w:webHidden/>
          </w:rPr>
          <w:t>37</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25" w:history="1">
        <w:r w:rsidR="00367377" w:rsidRPr="002A7D62">
          <w:rPr>
            <w:rStyle w:val="Hyperlink"/>
            <w:noProof/>
          </w:rPr>
          <w:t>Hình 3. 27 Giao diện xóa nhân viên</w:t>
        </w:r>
        <w:r w:rsidR="00367377">
          <w:rPr>
            <w:noProof/>
            <w:webHidden/>
          </w:rPr>
          <w:tab/>
        </w:r>
        <w:r w:rsidR="00367377">
          <w:rPr>
            <w:noProof/>
            <w:webHidden/>
          </w:rPr>
          <w:fldChar w:fldCharType="begin"/>
        </w:r>
        <w:r w:rsidR="00367377">
          <w:rPr>
            <w:noProof/>
            <w:webHidden/>
          </w:rPr>
          <w:instrText xml:space="preserve"> PAGEREF _Toc27044725 \h </w:instrText>
        </w:r>
        <w:r w:rsidR="00367377">
          <w:rPr>
            <w:noProof/>
            <w:webHidden/>
          </w:rPr>
        </w:r>
        <w:r w:rsidR="00367377">
          <w:rPr>
            <w:noProof/>
            <w:webHidden/>
          </w:rPr>
          <w:fldChar w:fldCharType="separate"/>
        </w:r>
        <w:r>
          <w:rPr>
            <w:noProof/>
            <w:webHidden/>
          </w:rPr>
          <w:t>37</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26" w:history="1">
        <w:r w:rsidR="00367377" w:rsidRPr="002A7D62">
          <w:rPr>
            <w:rStyle w:val="Hyperlink"/>
            <w:noProof/>
          </w:rPr>
          <w:t>Hình 3. 28 Giao diện sửa nhân viên</w:t>
        </w:r>
        <w:r w:rsidR="00367377">
          <w:rPr>
            <w:noProof/>
            <w:webHidden/>
          </w:rPr>
          <w:tab/>
        </w:r>
        <w:r w:rsidR="00367377">
          <w:rPr>
            <w:noProof/>
            <w:webHidden/>
          </w:rPr>
          <w:fldChar w:fldCharType="begin"/>
        </w:r>
        <w:r w:rsidR="00367377">
          <w:rPr>
            <w:noProof/>
            <w:webHidden/>
          </w:rPr>
          <w:instrText xml:space="preserve"> PAGEREF _Toc27044726 \h </w:instrText>
        </w:r>
        <w:r w:rsidR="00367377">
          <w:rPr>
            <w:noProof/>
            <w:webHidden/>
          </w:rPr>
        </w:r>
        <w:r w:rsidR="00367377">
          <w:rPr>
            <w:noProof/>
            <w:webHidden/>
          </w:rPr>
          <w:fldChar w:fldCharType="separate"/>
        </w:r>
        <w:r>
          <w:rPr>
            <w:noProof/>
            <w:webHidden/>
          </w:rPr>
          <w:t>38</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27" w:history="1">
        <w:r w:rsidR="00367377" w:rsidRPr="002A7D62">
          <w:rPr>
            <w:rStyle w:val="Hyperlink"/>
            <w:noProof/>
          </w:rPr>
          <w:t>Hình 3. 29 Giao diên xem chi tiết nhân viên</w:t>
        </w:r>
        <w:r w:rsidR="00367377">
          <w:rPr>
            <w:noProof/>
            <w:webHidden/>
          </w:rPr>
          <w:tab/>
        </w:r>
        <w:r w:rsidR="00367377">
          <w:rPr>
            <w:noProof/>
            <w:webHidden/>
          </w:rPr>
          <w:fldChar w:fldCharType="begin"/>
        </w:r>
        <w:r w:rsidR="00367377">
          <w:rPr>
            <w:noProof/>
            <w:webHidden/>
          </w:rPr>
          <w:instrText xml:space="preserve"> PAGEREF _Toc27044727 \h </w:instrText>
        </w:r>
        <w:r w:rsidR="00367377">
          <w:rPr>
            <w:noProof/>
            <w:webHidden/>
          </w:rPr>
        </w:r>
        <w:r w:rsidR="00367377">
          <w:rPr>
            <w:noProof/>
            <w:webHidden/>
          </w:rPr>
          <w:fldChar w:fldCharType="separate"/>
        </w:r>
        <w:r>
          <w:rPr>
            <w:noProof/>
            <w:webHidden/>
          </w:rPr>
          <w:t>38</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28" w:history="1">
        <w:r w:rsidR="00367377" w:rsidRPr="002A7D62">
          <w:rPr>
            <w:rStyle w:val="Hyperlink"/>
            <w:noProof/>
          </w:rPr>
          <w:t>Hình 3. 30  Giao diện danh sách khách hàng</w:t>
        </w:r>
        <w:r w:rsidR="00367377">
          <w:rPr>
            <w:noProof/>
            <w:webHidden/>
          </w:rPr>
          <w:tab/>
        </w:r>
        <w:r w:rsidR="00367377">
          <w:rPr>
            <w:noProof/>
            <w:webHidden/>
          </w:rPr>
          <w:fldChar w:fldCharType="begin"/>
        </w:r>
        <w:r w:rsidR="00367377">
          <w:rPr>
            <w:noProof/>
            <w:webHidden/>
          </w:rPr>
          <w:instrText xml:space="preserve"> PAGEREF _Toc27044728 \h </w:instrText>
        </w:r>
        <w:r w:rsidR="00367377">
          <w:rPr>
            <w:noProof/>
            <w:webHidden/>
          </w:rPr>
        </w:r>
        <w:r w:rsidR="00367377">
          <w:rPr>
            <w:noProof/>
            <w:webHidden/>
          </w:rPr>
          <w:fldChar w:fldCharType="separate"/>
        </w:r>
        <w:r>
          <w:rPr>
            <w:noProof/>
            <w:webHidden/>
          </w:rPr>
          <w:t>39</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29" w:history="1">
        <w:r w:rsidR="00367377" w:rsidRPr="002A7D62">
          <w:rPr>
            <w:rStyle w:val="Hyperlink"/>
            <w:noProof/>
          </w:rPr>
          <w:t>Hình 3. 31 Giao diện sửa khách hàng</w:t>
        </w:r>
        <w:r w:rsidR="00367377">
          <w:rPr>
            <w:noProof/>
            <w:webHidden/>
          </w:rPr>
          <w:tab/>
        </w:r>
        <w:r w:rsidR="00367377">
          <w:rPr>
            <w:noProof/>
            <w:webHidden/>
          </w:rPr>
          <w:fldChar w:fldCharType="begin"/>
        </w:r>
        <w:r w:rsidR="00367377">
          <w:rPr>
            <w:noProof/>
            <w:webHidden/>
          </w:rPr>
          <w:instrText xml:space="preserve"> PAGEREF _Toc27044729 \h </w:instrText>
        </w:r>
        <w:r w:rsidR="00367377">
          <w:rPr>
            <w:noProof/>
            <w:webHidden/>
          </w:rPr>
        </w:r>
        <w:r w:rsidR="00367377">
          <w:rPr>
            <w:noProof/>
            <w:webHidden/>
          </w:rPr>
          <w:fldChar w:fldCharType="separate"/>
        </w:r>
        <w:r>
          <w:rPr>
            <w:noProof/>
            <w:webHidden/>
          </w:rPr>
          <w:t>39</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30" w:history="1">
        <w:r w:rsidR="00367377" w:rsidRPr="002A7D62">
          <w:rPr>
            <w:rStyle w:val="Hyperlink"/>
            <w:noProof/>
          </w:rPr>
          <w:t>Hình 3. 32 Giao diện chi tiết khách hàng</w:t>
        </w:r>
        <w:r w:rsidR="00367377">
          <w:rPr>
            <w:noProof/>
            <w:webHidden/>
          </w:rPr>
          <w:tab/>
        </w:r>
        <w:r w:rsidR="00367377">
          <w:rPr>
            <w:noProof/>
            <w:webHidden/>
          </w:rPr>
          <w:fldChar w:fldCharType="begin"/>
        </w:r>
        <w:r w:rsidR="00367377">
          <w:rPr>
            <w:noProof/>
            <w:webHidden/>
          </w:rPr>
          <w:instrText xml:space="preserve"> PAGEREF _Toc27044730 \h </w:instrText>
        </w:r>
        <w:r w:rsidR="00367377">
          <w:rPr>
            <w:noProof/>
            <w:webHidden/>
          </w:rPr>
        </w:r>
        <w:r w:rsidR="00367377">
          <w:rPr>
            <w:noProof/>
            <w:webHidden/>
          </w:rPr>
          <w:fldChar w:fldCharType="separate"/>
        </w:r>
        <w:r>
          <w:rPr>
            <w:noProof/>
            <w:webHidden/>
          </w:rPr>
          <w:t>40</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31" w:history="1">
        <w:r w:rsidR="00367377" w:rsidRPr="002A7D62">
          <w:rPr>
            <w:rStyle w:val="Hyperlink"/>
            <w:noProof/>
          </w:rPr>
          <w:t>Hình 3. 33</w:t>
        </w:r>
        <w:r w:rsidR="00367377" w:rsidRPr="002A7D62">
          <w:rPr>
            <w:rStyle w:val="Hyperlink"/>
            <w:noProof/>
            <w:lang w:val="en-US"/>
          </w:rPr>
          <w:t xml:space="preserve"> Giao diện gọi dich vụ</w:t>
        </w:r>
        <w:r w:rsidR="00367377">
          <w:rPr>
            <w:noProof/>
            <w:webHidden/>
          </w:rPr>
          <w:tab/>
        </w:r>
        <w:r w:rsidR="00367377">
          <w:rPr>
            <w:noProof/>
            <w:webHidden/>
          </w:rPr>
          <w:fldChar w:fldCharType="begin"/>
        </w:r>
        <w:r w:rsidR="00367377">
          <w:rPr>
            <w:noProof/>
            <w:webHidden/>
          </w:rPr>
          <w:instrText xml:space="preserve"> PAGEREF _Toc27044731 \h </w:instrText>
        </w:r>
        <w:r w:rsidR="00367377">
          <w:rPr>
            <w:noProof/>
            <w:webHidden/>
          </w:rPr>
        </w:r>
        <w:r w:rsidR="00367377">
          <w:rPr>
            <w:noProof/>
            <w:webHidden/>
          </w:rPr>
          <w:fldChar w:fldCharType="separate"/>
        </w:r>
        <w:r>
          <w:rPr>
            <w:noProof/>
            <w:webHidden/>
          </w:rPr>
          <w:t>40</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32" w:history="1">
        <w:r w:rsidR="00367377" w:rsidRPr="002A7D62">
          <w:rPr>
            <w:rStyle w:val="Hyperlink"/>
            <w:noProof/>
          </w:rPr>
          <w:t>Hình 3. 34 Giao diện gọi dich vụ của một phòng</w:t>
        </w:r>
        <w:r w:rsidR="00367377">
          <w:rPr>
            <w:noProof/>
            <w:webHidden/>
          </w:rPr>
          <w:tab/>
        </w:r>
        <w:r w:rsidR="00367377">
          <w:rPr>
            <w:noProof/>
            <w:webHidden/>
          </w:rPr>
          <w:fldChar w:fldCharType="begin"/>
        </w:r>
        <w:r w:rsidR="00367377">
          <w:rPr>
            <w:noProof/>
            <w:webHidden/>
          </w:rPr>
          <w:instrText xml:space="preserve"> PAGEREF _Toc27044732 \h </w:instrText>
        </w:r>
        <w:r w:rsidR="00367377">
          <w:rPr>
            <w:noProof/>
            <w:webHidden/>
          </w:rPr>
        </w:r>
        <w:r w:rsidR="00367377">
          <w:rPr>
            <w:noProof/>
            <w:webHidden/>
          </w:rPr>
          <w:fldChar w:fldCharType="separate"/>
        </w:r>
        <w:r>
          <w:rPr>
            <w:noProof/>
            <w:webHidden/>
          </w:rPr>
          <w:t>41</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33" w:history="1">
        <w:r w:rsidR="00367377" w:rsidRPr="002A7D62">
          <w:rPr>
            <w:rStyle w:val="Hyperlink"/>
            <w:noProof/>
          </w:rPr>
          <w:t>Hình 3. 35 Thông báo xác nhận gọi dịch vụ</w:t>
        </w:r>
        <w:r w:rsidR="00367377">
          <w:rPr>
            <w:noProof/>
            <w:webHidden/>
          </w:rPr>
          <w:tab/>
        </w:r>
        <w:r w:rsidR="00367377">
          <w:rPr>
            <w:noProof/>
            <w:webHidden/>
          </w:rPr>
          <w:fldChar w:fldCharType="begin"/>
        </w:r>
        <w:r w:rsidR="00367377">
          <w:rPr>
            <w:noProof/>
            <w:webHidden/>
          </w:rPr>
          <w:instrText xml:space="preserve"> PAGEREF _Toc27044733 \h </w:instrText>
        </w:r>
        <w:r w:rsidR="00367377">
          <w:rPr>
            <w:noProof/>
            <w:webHidden/>
          </w:rPr>
        </w:r>
        <w:r w:rsidR="00367377">
          <w:rPr>
            <w:noProof/>
            <w:webHidden/>
          </w:rPr>
          <w:fldChar w:fldCharType="separate"/>
        </w:r>
        <w:r>
          <w:rPr>
            <w:noProof/>
            <w:webHidden/>
          </w:rPr>
          <w:t>41</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34" w:history="1">
        <w:r w:rsidR="00367377" w:rsidRPr="002A7D62">
          <w:rPr>
            <w:rStyle w:val="Hyperlink"/>
            <w:noProof/>
          </w:rPr>
          <w:t>Hình 3. 36 Giao diện gọi dịch vụ thành công</w:t>
        </w:r>
        <w:r w:rsidR="00367377">
          <w:rPr>
            <w:noProof/>
            <w:webHidden/>
          </w:rPr>
          <w:tab/>
        </w:r>
        <w:r w:rsidR="00367377">
          <w:rPr>
            <w:noProof/>
            <w:webHidden/>
          </w:rPr>
          <w:fldChar w:fldCharType="begin"/>
        </w:r>
        <w:r w:rsidR="00367377">
          <w:rPr>
            <w:noProof/>
            <w:webHidden/>
          </w:rPr>
          <w:instrText xml:space="preserve"> PAGEREF _Toc27044734 \h </w:instrText>
        </w:r>
        <w:r w:rsidR="00367377">
          <w:rPr>
            <w:noProof/>
            <w:webHidden/>
          </w:rPr>
        </w:r>
        <w:r w:rsidR="00367377">
          <w:rPr>
            <w:noProof/>
            <w:webHidden/>
          </w:rPr>
          <w:fldChar w:fldCharType="separate"/>
        </w:r>
        <w:r>
          <w:rPr>
            <w:noProof/>
            <w:webHidden/>
          </w:rPr>
          <w:t>42</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35" w:history="1">
        <w:r w:rsidR="00367377" w:rsidRPr="002A7D62">
          <w:rPr>
            <w:rStyle w:val="Hyperlink"/>
            <w:noProof/>
          </w:rPr>
          <w:t>Hình 3. 37 Giao diện danh sách loại phòng</w:t>
        </w:r>
        <w:r w:rsidR="00367377">
          <w:rPr>
            <w:noProof/>
            <w:webHidden/>
          </w:rPr>
          <w:tab/>
        </w:r>
        <w:r w:rsidR="00367377">
          <w:rPr>
            <w:noProof/>
            <w:webHidden/>
          </w:rPr>
          <w:fldChar w:fldCharType="begin"/>
        </w:r>
        <w:r w:rsidR="00367377">
          <w:rPr>
            <w:noProof/>
            <w:webHidden/>
          </w:rPr>
          <w:instrText xml:space="preserve"> PAGEREF _Toc27044735 \h </w:instrText>
        </w:r>
        <w:r w:rsidR="00367377">
          <w:rPr>
            <w:noProof/>
            <w:webHidden/>
          </w:rPr>
        </w:r>
        <w:r w:rsidR="00367377">
          <w:rPr>
            <w:noProof/>
            <w:webHidden/>
          </w:rPr>
          <w:fldChar w:fldCharType="separate"/>
        </w:r>
        <w:r>
          <w:rPr>
            <w:noProof/>
            <w:webHidden/>
          </w:rPr>
          <w:t>42</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36" w:history="1">
        <w:r w:rsidR="00367377" w:rsidRPr="002A7D62">
          <w:rPr>
            <w:rStyle w:val="Hyperlink"/>
            <w:noProof/>
          </w:rPr>
          <w:t>Hình 3. 38 Giao diện thêm loại phòng mới</w:t>
        </w:r>
        <w:r w:rsidR="00367377">
          <w:rPr>
            <w:noProof/>
            <w:webHidden/>
          </w:rPr>
          <w:tab/>
        </w:r>
        <w:r w:rsidR="00367377">
          <w:rPr>
            <w:noProof/>
            <w:webHidden/>
          </w:rPr>
          <w:fldChar w:fldCharType="begin"/>
        </w:r>
        <w:r w:rsidR="00367377">
          <w:rPr>
            <w:noProof/>
            <w:webHidden/>
          </w:rPr>
          <w:instrText xml:space="preserve"> PAGEREF _Toc27044736 \h </w:instrText>
        </w:r>
        <w:r w:rsidR="00367377">
          <w:rPr>
            <w:noProof/>
            <w:webHidden/>
          </w:rPr>
        </w:r>
        <w:r w:rsidR="00367377">
          <w:rPr>
            <w:noProof/>
            <w:webHidden/>
          </w:rPr>
          <w:fldChar w:fldCharType="separate"/>
        </w:r>
        <w:r>
          <w:rPr>
            <w:noProof/>
            <w:webHidden/>
          </w:rPr>
          <w:t>43</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37" w:history="1">
        <w:r w:rsidR="00367377" w:rsidRPr="002A7D62">
          <w:rPr>
            <w:rStyle w:val="Hyperlink"/>
            <w:noProof/>
          </w:rPr>
          <w:t>Hình 3. 39  Giao diện sửa loại phòng</w:t>
        </w:r>
        <w:r w:rsidR="00367377">
          <w:rPr>
            <w:noProof/>
            <w:webHidden/>
          </w:rPr>
          <w:tab/>
        </w:r>
        <w:r w:rsidR="00367377">
          <w:rPr>
            <w:noProof/>
            <w:webHidden/>
          </w:rPr>
          <w:fldChar w:fldCharType="begin"/>
        </w:r>
        <w:r w:rsidR="00367377">
          <w:rPr>
            <w:noProof/>
            <w:webHidden/>
          </w:rPr>
          <w:instrText xml:space="preserve"> PAGEREF _Toc27044737 \h </w:instrText>
        </w:r>
        <w:r w:rsidR="00367377">
          <w:rPr>
            <w:noProof/>
            <w:webHidden/>
          </w:rPr>
        </w:r>
        <w:r w:rsidR="00367377">
          <w:rPr>
            <w:noProof/>
            <w:webHidden/>
          </w:rPr>
          <w:fldChar w:fldCharType="separate"/>
        </w:r>
        <w:r>
          <w:rPr>
            <w:noProof/>
            <w:webHidden/>
          </w:rPr>
          <w:t>43</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38" w:history="1">
        <w:r w:rsidR="00367377" w:rsidRPr="002A7D62">
          <w:rPr>
            <w:rStyle w:val="Hyperlink"/>
            <w:noProof/>
          </w:rPr>
          <w:t>Hình 3. 40 Giao diện xóa loại phòng</w:t>
        </w:r>
        <w:r w:rsidR="00367377">
          <w:rPr>
            <w:noProof/>
            <w:webHidden/>
          </w:rPr>
          <w:tab/>
        </w:r>
        <w:r w:rsidR="00367377">
          <w:rPr>
            <w:noProof/>
            <w:webHidden/>
          </w:rPr>
          <w:fldChar w:fldCharType="begin"/>
        </w:r>
        <w:r w:rsidR="00367377">
          <w:rPr>
            <w:noProof/>
            <w:webHidden/>
          </w:rPr>
          <w:instrText xml:space="preserve"> PAGEREF _Toc27044738 \h </w:instrText>
        </w:r>
        <w:r w:rsidR="00367377">
          <w:rPr>
            <w:noProof/>
            <w:webHidden/>
          </w:rPr>
        </w:r>
        <w:r w:rsidR="00367377">
          <w:rPr>
            <w:noProof/>
            <w:webHidden/>
          </w:rPr>
          <w:fldChar w:fldCharType="separate"/>
        </w:r>
        <w:r>
          <w:rPr>
            <w:noProof/>
            <w:webHidden/>
          </w:rPr>
          <w:t>44</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39" w:history="1">
        <w:r w:rsidR="00367377" w:rsidRPr="002A7D62">
          <w:rPr>
            <w:rStyle w:val="Hyperlink"/>
            <w:noProof/>
          </w:rPr>
          <w:t>Hình 3. 41 Giao diện phòng</w:t>
        </w:r>
        <w:r w:rsidR="00367377">
          <w:rPr>
            <w:noProof/>
            <w:webHidden/>
          </w:rPr>
          <w:tab/>
        </w:r>
        <w:r w:rsidR="00367377">
          <w:rPr>
            <w:noProof/>
            <w:webHidden/>
          </w:rPr>
          <w:fldChar w:fldCharType="begin"/>
        </w:r>
        <w:r w:rsidR="00367377">
          <w:rPr>
            <w:noProof/>
            <w:webHidden/>
          </w:rPr>
          <w:instrText xml:space="preserve"> PAGEREF _Toc27044739 \h </w:instrText>
        </w:r>
        <w:r w:rsidR="00367377">
          <w:rPr>
            <w:noProof/>
            <w:webHidden/>
          </w:rPr>
        </w:r>
        <w:r w:rsidR="00367377">
          <w:rPr>
            <w:noProof/>
            <w:webHidden/>
          </w:rPr>
          <w:fldChar w:fldCharType="separate"/>
        </w:r>
        <w:r>
          <w:rPr>
            <w:noProof/>
            <w:webHidden/>
          </w:rPr>
          <w:t>44</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40" w:history="1">
        <w:r w:rsidR="00367377" w:rsidRPr="002A7D62">
          <w:rPr>
            <w:rStyle w:val="Hyperlink"/>
            <w:noProof/>
          </w:rPr>
          <w:t>Hình 3. 42 Giao diện thêm phòng</w:t>
        </w:r>
        <w:r w:rsidR="00367377">
          <w:rPr>
            <w:noProof/>
            <w:webHidden/>
          </w:rPr>
          <w:tab/>
        </w:r>
        <w:r w:rsidR="00367377">
          <w:rPr>
            <w:noProof/>
            <w:webHidden/>
          </w:rPr>
          <w:fldChar w:fldCharType="begin"/>
        </w:r>
        <w:r w:rsidR="00367377">
          <w:rPr>
            <w:noProof/>
            <w:webHidden/>
          </w:rPr>
          <w:instrText xml:space="preserve"> PAGEREF _Toc27044740 \h </w:instrText>
        </w:r>
        <w:r w:rsidR="00367377">
          <w:rPr>
            <w:noProof/>
            <w:webHidden/>
          </w:rPr>
        </w:r>
        <w:r w:rsidR="00367377">
          <w:rPr>
            <w:noProof/>
            <w:webHidden/>
          </w:rPr>
          <w:fldChar w:fldCharType="separate"/>
        </w:r>
        <w:r>
          <w:rPr>
            <w:noProof/>
            <w:webHidden/>
          </w:rPr>
          <w:t>45</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41" w:history="1">
        <w:r w:rsidR="00367377" w:rsidRPr="002A7D62">
          <w:rPr>
            <w:rStyle w:val="Hyperlink"/>
            <w:noProof/>
          </w:rPr>
          <w:t>Hình 3. 43 Giao diện sửa phòng</w:t>
        </w:r>
        <w:r w:rsidR="00367377">
          <w:rPr>
            <w:noProof/>
            <w:webHidden/>
          </w:rPr>
          <w:tab/>
        </w:r>
        <w:r w:rsidR="00367377">
          <w:rPr>
            <w:noProof/>
            <w:webHidden/>
          </w:rPr>
          <w:fldChar w:fldCharType="begin"/>
        </w:r>
        <w:r w:rsidR="00367377">
          <w:rPr>
            <w:noProof/>
            <w:webHidden/>
          </w:rPr>
          <w:instrText xml:space="preserve"> PAGEREF _Toc27044741 \h </w:instrText>
        </w:r>
        <w:r w:rsidR="00367377">
          <w:rPr>
            <w:noProof/>
            <w:webHidden/>
          </w:rPr>
        </w:r>
        <w:r w:rsidR="00367377">
          <w:rPr>
            <w:noProof/>
            <w:webHidden/>
          </w:rPr>
          <w:fldChar w:fldCharType="separate"/>
        </w:r>
        <w:r>
          <w:rPr>
            <w:noProof/>
            <w:webHidden/>
          </w:rPr>
          <w:t>45</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42" w:history="1">
        <w:r w:rsidR="00367377" w:rsidRPr="002A7D62">
          <w:rPr>
            <w:rStyle w:val="Hyperlink"/>
            <w:noProof/>
          </w:rPr>
          <w:t>Hình 3. 44 Giao diện danh sách dịch vụ</w:t>
        </w:r>
        <w:r w:rsidR="00367377">
          <w:rPr>
            <w:noProof/>
            <w:webHidden/>
          </w:rPr>
          <w:tab/>
        </w:r>
        <w:r w:rsidR="00367377">
          <w:rPr>
            <w:noProof/>
            <w:webHidden/>
          </w:rPr>
          <w:fldChar w:fldCharType="begin"/>
        </w:r>
        <w:r w:rsidR="00367377">
          <w:rPr>
            <w:noProof/>
            <w:webHidden/>
          </w:rPr>
          <w:instrText xml:space="preserve"> PAGEREF _Toc27044742 \h </w:instrText>
        </w:r>
        <w:r w:rsidR="00367377">
          <w:rPr>
            <w:noProof/>
            <w:webHidden/>
          </w:rPr>
        </w:r>
        <w:r w:rsidR="00367377">
          <w:rPr>
            <w:noProof/>
            <w:webHidden/>
          </w:rPr>
          <w:fldChar w:fldCharType="separate"/>
        </w:r>
        <w:r>
          <w:rPr>
            <w:noProof/>
            <w:webHidden/>
          </w:rPr>
          <w:t>46</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43" w:history="1">
        <w:r w:rsidR="00367377" w:rsidRPr="002A7D62">
          <w:rPr>
            <w:rStyle w:val="Hyperlink"/>
            <w:noProof/>
          </w:rPr>
          <w:t>Hình 3. 45 Giao diện nhận phòng</w:t>
        </w:r>
        <w:r w:rsidR="00367377">
          <w:rPr>
            <w:noProof/>
            <w:webHidden/>
          </w:rPr>
          <w:tab/>
        </w:r>
        <w:r w:rsidR="00367377">
          <w:rPr>
            <w:noProof/>
            <w:webHidden/>
          </w:rPr>
          <w:fldChar w:fldCharType="begin"/>
        </w:r>
        <w:r w:rsidR="00367377">
          <w:rPr>
            <w:noProof/>
            <w:webHidden/>
          </w:rPr>
          <w:instrText xml:space="preserve"> PAGEREF _Toc27044743 \h </w:instrText>
        </w:r>
        <w:r w:rsidR="00367377">
          <w:rPr>
            <w:noProof/>
            <w:webHidden/>
          </w:rPr>
        </w:r>
        <w:r w:rsidR="00367377">
          <w:rPr>
            <w:noProof/>
            <w:webHidden/>
          </w:rPr>
          <w:fldChar w:fldCharType="separate"/>
        </w:r>
        <w:r>
          <w:rPr>
            <w:noProof/>
            <w:webHidden/>
          </w:rPr>
          <w:t>46</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44" w:history="1">
        <w:r w:rsidR="00367377" w:rsidRPr="002A7D62">
          <w:rPr>
            <w:rStyle w:val="Hyperlink"/>
            <w:noProof/>
          </w:rPr>
          <w:t>Hình 3. 46 Giao diện xác nhận nhận phòng</w:t>
        </w:r>
        <w:r w:rsidR="00367377">
          <w:rPr>
            <w:noProof/>
            <w:webHidden/>
          </w:rPr>
          <w:tab/>
        </w:r>
        <w:r w:rsidR="00367377">
          <w:rPr>
            <w:noProof/>
            <w:webHidden/>
          </w:rPr>
          <w:fldChar w:fldCharType="begin"/>
        </w:r>
        <w:r w:rsidR="00367377">
          <w:rPr>
            <w:noProof/>
            <w:webHidden/>
          </w:rPr>
          <w:instrText xml:space="preserve"> PAGEREF _Toc27044744 \h </w:instrText>
        </w:r>
        <w:r w:rsidR="00367377">
          <w:rPr>
            <w:noProof/>
            <w:webHidden/>
          </w:rPr>
        </w:r>
        <w:r w:rsidR="00367377">
          <w:rPr>
            <w:noProof/>
            <w:webHidden/>
          </w:rPr>
          <w:fldChar w:fldCharType="separate"/>
        </w:r>
        <w:r>
          <w:rPr>
            <w:noProof/>
            <w:webHidden/>
          </w:rPr>
          <w:t>47</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45" w:history="1">
        <w:r w:rsidR="00367377" w:rsidRPr="002A7D62">
          <w:rPr>
            <w:rStyle w:val="Hyperlink"/>
            <w:noProof/>
          </w:rPr>
          <w:t>Hình 3. 47 Giao diện thông báo thành công</w:t>
        </w:r>
        <w:r w:rsidR="00367377">
          <w:rPr>
            <w:noProof/>
            <w:webHidden/>
          </w:rPr>
          <w:tab/>
        </w:r>
        <w:r w:rsidR="00367377">
          <w:rPr>
            <w:noProof/>
            <w:webHidden/>
          </w:rPr>
          <w:fldChar w:fldCharType="begin"/>
        </w:r>
        <w:r w:rsidR="00367377">
          <w:rPr>
            <w:noProof/>
            <w:webHidden/>
          </w:rPr>
          <w:instrText xml:space="preserve"> PAGEREF _Toc27044745 \h </w:instrText>
        </w:r>
        <w:r w:rsidR="00367377">
          <w:rPr>
            <w:noProof/>
            <w:webHidden/>
          </w:rPr>
        </w:r>
        <w:r w:rsidR="00367377">
          <w:rPr>
            <w:noProof/>
            <w:webHidden/>
          </w:rPr>
          <w:fldChar w:fldCharType="separate"/>
        </w:r>
        <w:r>
          <w:rPr>
            <w:noProof/>
            <w:webHidden/>
          </w:rPr>
          <w:t>47</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46" w:history="1">
        <w:r w:rsidR="00367377" w:rsidRPr="002A7D62">
          <w:rPr>
            <w:rStyle w:val="Hyperlink"/>
            <w:noProof/>
          </w:rPr>
          <w:t>Hình 3. 48 Giao diện trả và đổi phòng</w:t>
        </w:r>
        <w:r w:rsidR="00367377">
          <w:rPr>
            <w:noProof/>
            <w:webHidden/>
          </w:rPr>
          <w:tab/>
        </w:r>
        <w:r w:rsidR="00367377">
          <w:rPr>
            <w:noProof/>
            <w:webHidden/>
          </w:rPr>
          <w:fldChar w:fldCharType="begin"/>
        </w:r>
        <w:r w:rsidR="00367377">
          <w:rPr>
            <w:noProof/>
            <w:webHidden/>
          </w:rPr>
          <w:instrText xml:space="preserve"> PAGEREF _Toc27044746 \h </w:instrText>
        </w:r>
        <w:r w:rsidR="00367377">
          <w:rPr>
            <w:noProof/>
            <w:webHidden/>
          </w:rPr>
        </w:r>
        <w:r w:rsidR="00367377">
          <w:rPr>
            <w:noProof/>
            <w:webHidden/>
          </w:rPr>
          <w:fldChar w:fldCharType="separate"/>
        </w:r>
        <w:r>
          <w:rPr>
            <w:noProof/>
            <w:webHidden/>
          </w:rPr>
          <w:t>48</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47" w:history="1">
        <w:r w:rsidR="00367377" w:rsidRPr="002A7D62">
          <w:rPr>
            <w:rStyle w:val="Hyperlink"/>
            <w:noProof/>
          </w:rPr>
          <w:t>Hình 3. 49  Giao diện đổi phòng</w:t>
        </w:r>
        <w:r w:rsidR="00367377">
          <w:rPr>
            <w:noProof/>
            <w:webHidden/>
          </w:rPr>
          <w:tab/>
        </w:r>
        <w:r w:rsidR="00367377">
          <w:rPr>
            <w:noProof/>
            <w:webHidden/>
          </w:rPr>
          <w:fldChar w:fldCharType="begin"/>
        </w:r>
        <w:r w:rsidR="00367377">
          <w:rPr>
            <w:noProof/>
            <w:webHidden/>
          </w:rPr>
          <w:instrText xml:space="preserve"> PAGEREF _Toc27044747 \h </w:instrText>
        </w:r>
        <w:r w:rsidR="00367377">
          <w:rPr>
            <w:noProof/>
            <w:webHidden/>
          </w:rPr>
        </w:r>
        <w:r w:rsidR="00367377">
          <w:rPr>
            <w:noProof/>
            <w:webHidden/>
          </w:rPr>
          <w:fldChar w:fldCharType="separate"/>
        </w:r>
        <w:r>
          <w:rPr>
            <w:noProof/>
            <w:webHidden/>
          </w:rPr>
          <w:t>48</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48" w:history="1">
        <w:r w:rsidR="00367377" w:rsidRPr="002A7D62">
          <w:rPr>
            <w:rStyle w:val="Hyperlink"/>
            <w:noProof/>
          </w:rPr>
          <w:t>Hình 3. 50 Giao diện thông báo đổi phòng thành công</w:t>
        </w:r>
        <w:r w:rsidR="00367377">
          <w:rPr>
            <w:noProof/>
            <w:webHidden/>
          </w:rPr>
          <w:tab/>
        </w:r>
        <w:r w:rsidR="00367377">
          <w:rPr>
            <w:noProof/>
            <w:webHidden/>
          </w:rPr>
          <w:fldChar w:fldCharType="begin"/>
        </w:r>
        <w:r w:rsidR="00367377">
          <w:rPr>
            <w:noProof/>
            <w:webHidden/>
          </w:rPr>
          <w:instrText xml:space="preserve"> PAGEREF _Toc27044748 \h </w:instrText>
        </w:r>
        <w:r w:rsidR="00367377">
          <w:rPr>
            <w:noProof/>
            <w:webHidden/>
          </w:rPr>
        </w:r>
        <w:r w:rsidR="00367377">
          <w:rPr>
            <w:noProof/>
            <w:webHidden/>
          </w:rPr>
          <w:fldChar w:fldCharType="separate"/>
        </w:r>
        <w:r>
          <w:rPr>
            <w:noProof/>
            <w:webHidden/>
          </w:rPr>
          <w:t>49</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49" w:history="1">
        <w:r w:rsidR="00367377" w:rsidRPr="002A7D62">
          <w:rPr>
            <w:rStyle w:val="Hyperlink"/>
            <w:noProof/>
          </w:rPr>
          <w:t>Hình 3. 51 Giao diện thanh toán khi trả phòng</w:t>
        </w:r>
        <w:r w:rsidR="00367377">
          <w:rPr>
            <w:noProof/>
            <w:webHidden/>
          </w:rPr>
          <w:tab/>
        </w:r>
        <w:r w:rsidR="00367377">
          <w:rPr>
            <w:noProof/>
            <w:webHidden/>
          </w:rPr>
          <w:fldChar w:fldCharType="begin"/>
        </w:r>
        <w:r w:rsidR="00367377">
          <w:rPr>
            <w:noProof/>
            <w:webHidden/>
          </w:rPr>
          <w:instrText xml:space="preserve"> PAGEREF _Toc27044749 \h </w:instrText>
        </w:r>
        <w:r w:rsidR="00367377">
          <w:rPr>
            <w:noProof/>
            <w:webHidden/>
          </w:rPr>
        </w:r>
        <w:r w:rsidR="00367377">
          <w:rPr>
            <w:noProof/>
            <w:webHidden/>
          </w:rPr>
          <w:fldChar w:fldCharType="separate"/>
        </w:r>
        <w:r>
          <w:rPr>
            <w:noProof/>
            <w:webHidden/>
          </w:rPr>
          <w:t>49</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50" w:history="1">
        <w:r w:rsidR="00367377" w:rsidRPr="002A7D62">
          <w:rPr>
            <w:rStyle w:val="Hyperlink"/>
            <w:noProof/>
          </w:rPr>
          <w:t>Hình 3. 52  Hóa đơn được in</w:t>
        </w:r>
        <w:r w:rsidR="00367377">
          <w:rPr>
            <w:noProof/>
            <w:webHidden/>
          </w:rPr>
          <w:tab/>
        </w:r>
        <w:r w:rsidR="00367377">
          <w:rPr>
            <w:noProof/>
            <w:webHidden/>
          </w:rPr>
          <w:fldChar w:fldCharType="begin"/>
        </w:r>
        <w:r w:rsidR="00367377">
          <w:rPr>
            <w:noProof/>
            <w:webHidden/>
          </w:rPr>
          <w:instrText xml:space="preserve"> PAGEREF _Toc27044750 \h </w:instrText>
        </w:r>
        <w:r w:rsidR="00367377">
          <w:rPr>
            <w:noProof/>
            <w:webHidden/>
          </w:rPr>
        </w:r>
        <w:r w:rsidR="00367377">
          <w:rPr>
            <w:noProof/>
            <w:webHidden/>
          </w:rPr>
          <w:fldChar w:fldCharType="separate"/>
        </w:r>
        <w:r>
          <w:rPr>
            <w:noProof/>
            <w:webHidden/>
          </w:rPr>
          <w:t>50</w:t>
        </w:r>
        <w:r w:rsidR="00367377">
          <w:rPr>
            <w:noProof/>
            <w:webHidden/>
          </w:rPr>
          <w:fldChar w:fldCharType="end"/>
        </w:r>
      </w:hyperlink>
    </w:p>
    <w:p w:rsidR="00367377" w:rsidRDefault="00A3291B">
      <w:pPr>
        <w:pStyle w:val="TableofFigures"/>
        <w:tabs>
          <w:tab w:val="right" w:leader="dot" w:pos="9350"/>
        </w:tabs>
        <w:rPr>
          <w:rFonts w:asciiTheme="minorHAnsi" w:eastAsiaTheme="minorEastAsia" w:hAnsiTheme="minorHAnsi" w:cstheme="minorBidi"/>
          <w:noProof/>
          <w:sz w:val="22"/>
          <w:szCs w:val="22"/>
          <w:lang w:val="en-US"/>
        </w:rPr>
      </w:pPr>
      <w:hyperlink w:anchor="_Toc27044751" w:history="1">
        <w:r w:rsidR="00367377" w:rsidRPr="002A7D62">
          <w:rPr>
            <w:rStyle w:val="Hyperlink"/>
            <w:noProof/>
          </w:rPr>
          <w:t>Hình 3. 53 Giao diện thông báo thanh toán thành công</w:t>
        </w:r>
        <w:r w:rsidR="00367377">
          <w:rPr>
            <w:noProof/>
            <w:webHidden/>
          </w:rPr>
          <w:tab/>
        </w:r>
        <w:r w:rsidR="00367377">
          <w:rPr>
            <w:noProof/>
            <w:webHidden/>
          </w:rPr>
          <w:fldChar w:fldCharType="begin"/>
        </w:r>
        <w:r w:rsidR="00367377">
          <w:rPr>
            <w:noProof/>
            <w:webHidden/>
          </w:rPr>
          <w:instrText xml:space="preserve"> PAGEREF _Toc27044751 \h </w:instrText>
        </w:r>
        <w:r w:rsidR="00367377">
          <w:rPr>
            <w:noProof/>
            <w:webHidden/>
          </w:rPr>
        </w:r>
        <w:r w:rsidR="00367377">
          <w:rPr>
            <w:noProof/>
            <w:webHidden/>
          </w:rPr>
          <w:fldChar w:fldCharType="separate"/>
        </w:r>
        <w:r>
          <w:rPr>
            <w:noProof/>
            <w:webHidden/>
          </w:rPr>
          <w:t>50</w:t>
        </w:r>
        <w:r w:rsidR="00367377">
          <w:rPr>
            <w:noProof/>
            <w:webHidden/>
          </w:rPr>
          <w:fldChar w:fldCharType="end"/>
        </w:r>
      </w:hyperlink>
    </w:p>
    <w:p w:rsidR="00AE690D" w:rsidRPr="007C2E32" w:rsidRDefault="00367377" w:rsidP="00367377">
      <w:pPr>
        <w:widowControl w:val="0"/>
        <w:spacing w:before="120" w:after="144" w:line="360" w:lineRule="auto"/>
        <w:rPr>
          <w:b/>
          <w:noProof/>
          <w:color w:val="000000"/>
          <w:szCs w:val="28"/>
        </w:rPr>
      </w:pPr>
      <w:r>
        <w:rPr>
          <w:b/>
          <w:noProof/>
          <w:color w:val="000000"/>
          <w:szCs w:val="28"/>
        </w:rPr>
        <w:fldChar w:fldCharType="end"/>
      </w:r>
    </w:p>
    <w:p w:rsidR="00AE690D" w:rsidRPr="006F0B1E" w:rsidRDefault="001E533D" w:rsidP="006F0B1E">
      <w:pPr>
        <w:jc w:val="center"/>
        <w:rPr>
          <w:b/>
          <w:noProof/>
          <w:sz w:val="36"/>
        </w:rPr>
      </w:pPr>
      <w:r w:rsidRPr="006F0B1E">
        <w:rPr>
          <w:b/>
          <w:noProof/>
          <w:sz w:val="36"/>
        </w:rPr>
        <w:lastRenderedPageBreak/>
        <w:t>LỜI NÓI ĐẦU</w:t>
      </w:r>
    </w:p>
    <w:p w:rsidR="00E11697" w:rsidRDefault="00E11697" w:rsidP="00E11697">
      <w:pPr>
        <w:jc w:val="both"/>
      </w:pPr>
      <w:r>
        <w:t>Thời đại công nghệ ngày càng phát triển, mọi nơi đều đi lên theo hướng công nghệ hóa. Theo sự tiên tiến đó, tiến độ làm việc và học tập của mọi người cũng tăng cao, việc bị các áp lực đè nặng là không thể tránh khỏi. Vì vậy, ngành giải trí và du lịch cũng đang phát triển không ngừng để phục vụ cho việc giải tỏa các áp lực cho mọi người sau những giờ làm việc mệt mỏi. Và việc có được một nơi đặt chân khi du lịch, làm việc, công tác xa nhà là không thể thiếu. Khách sạn là một nơi có thể cho mọi người một không gian thư giãn thật sự, đủ tất cả tiện nghi khi cần. Nhưng kèm theo đó là sự bất tiện, gặp rắc rối với đường giây liên hệ khách sạn cũng như sự bất tiện khi đến tận nơi đặt phòng khi khách sạn đã không còn phòng trống hoặc không phù hợp túi tiền cá nhân, thời gian đặt tại quầy cũng khiến mọi người chán nản nếu phải đứng xếp hàng và chờ đợi.</w:t>
      </w:r>
    </w:p>
    <w:p w:rsidR="00E11697" w:rsidRDefault="00E11697" w:rsidP="00E11697">
      <w:pPr>
        <w:jc w:val="both"/>
      </w:pPr>
      <w:r>
        <w:t>Do đó, việc có được một website quản lý khách sạn là rất cần thiết với tất cả các khách sạn. Không cần đến khách sạn, khách hàng vẫn có thể tra cứu, tìm kiếm phòng phù hợp bản thân và đặt phòng ngay trên website. Điều này thật sự rất tiện lợi cho khách hàng cũng như về phía khách sạn trong việc thực hiện các giao dịch, liên hệ với nhau. Đây chính là lý do nhóm em chọn đề tài Xây dựng website khách sạn Robins Villa. Chân thành cảm ơn cô Nguyễn Thị Thu Tâm đã giúp chúng em hoàn thành đề tài này.</w:t>
      </w:r>
    </w:p>
    <w:p w:rsidR="00AE690D" w:rsidRPr="007C2E32" w:rsidRDefault="001E533D">
      <w:pPr>
        <w:rPr>
          <w:rFonts w:eastAsia="Calibri"/>
          <w:b/>
          <w:noProof/>
          <w:sz w:val="32"/>
          <w:szCs w:val="32"/>
        </w:rPr>
      </w:pPr>
      <w:r w:rsidRPr="007C2E32">
        <w:rPr>
          <w:noProof/>
        </w:rPr>
        <w:br w:type="page"/>
      </w:r>
    </w:p>
    <w:p w:rsidR="00A3291B" w:rsidRDefault="00A3291B" w:rsidP="00443884">
      <w:pPr>
        <w:pStyle w:val="Heading1"/>
        <w:jc w:val="center"/>
        <w:rPr>
          <w:noProof/>
          <w:sz w:val="36"/>
        </w:rPr>
        <w:sectPr w:rsidR="00A3291B">
          <w:footerReference w:type="default" r:id="rId12"/>
          <w:footerReference w:type="first" r:id="rId13"/>
          <w:pgSz w:w="12240" w:h="15840"/>
          <w:pgMar w:top="1134" w:right="1134" w:bottom="1134" w:left="1701" w:header="720" w:footer="720" w:gutter="0"/>
          <w:cols w:space="720" w:equalWidth="0">
            <w:col w:w="9360"/>
          </w:cols>
          <w:titlePg/>
        </w:sectPr>
      </w:pPr>
    </w:p>
    <w:p w:rsidR="00AE690D" w:rsidRPr="007C2E32" w:rsidRDefault="003D6F7E" w:rsidP="00443884">
      <w:pPr>
        <w:pStyle w:val="Heading1"/>
        <w:jc w:val="center"/>
        <w:rPr>
          <w:noProof/>
          <w:sz w:val="36"/>
        </w:rPr>
      </w:pPr>
      <w:bookmarkStart w:id="24" w:name="_Toc27046388"/>
      <w:r w:rsidRPr="007C2E32">
        <w:rPr>
          <w:noProof/>
          <w:sz w:val="36"/>
        </w:rPr>
        <w:lastRenderedPageBreak/>
        <w:t xml:space="preserve">CHƯƠNG 1: </w:t>
      </w:r>
      <w:r w:rsidR="001E533D" w:rsidRPr="007C2E32">
        <w:rPr>
          <w:noProof/>
          <w:sz w:val="36"/>
        </w:rPr>
        <w:t>TỔNG QUAN ĐỀ TÀI</w:t>
      </w:r>
      <w:bookmarkEnd w:id="24"/>
    </w:p>
    <w:p w:rsidR="00AE690D" w:rsidRPr="007C2E32" w:rsidRDefault="001E533D" w:rsidP="003D6F7E">
      <w:pPr>
        <w:pStyle w:val="Heading2"/>
        <w:numPr>
          <w:ilvl w:val="0"/>
          <w:numId w:val="11"/>
        </w:numPr>
        <w:rPr>
          <w:rFonts w:cs="Times New Roman"/>
          <w:noProof/>
        </w:rPr>
      </w:pPr>
      <w:bookmarkStart w:id="25" w:name="_Toc27046389"/>
      <w:r w:rsidRPr="007C2E32">
        <w:rPr>
          <w:rFonts w:cs="Times New Roman"/>
          <w:noProof/>
        </w:rPr>
        <w:t>Giới thiệu sơ lược về khách sạn Robins Villa:</w:t>
      </w:r>
      <w:bookmarkEnd w:id="25"/>
    </w:p>
    <w:p w:rsidR="00AE690D" w:rsidRPr="007C2E32" w:rsidRDefault="001E533D">
      <w:pPr>
        <w:pStyle w:val="NormalWeb"/>
        <w:shd w:val="clear" w:color="auto" w:fill="FFFFFF"/>
        <w:spacing w:after="144" w:line="294" w:lineRule="atLeast"/>
        <w:jc w:val="both"/>
        <w:rPr>
          <w:noProof/>
          <w:sz w:val="28"/>
          <w:szCs w:val="28"/>
        </w:rPr>
      </w:pPr>
      <w:r w:rsidRPr="007C2E32">
        <w:rPr>
          <w:noProof/>
          <w:sz w:val="28"/>
          <w:szCs w:val="28"/>
        </w:rPr>
        <w:t>Robins Villa là một trong những khách sạn lớn nhất ở thành phố Đà Lạt. Tất cả các phòng tại đây đều bao gồm khu vực ghế ngồi, TV màn hình phẳng, tủ lạnh mini và ấm đun nước điện. Phòng tắm riêng đi kèm vòi sen. Một số phòng còn có ban công riêng. Du khách có thể thưởng thức bữa sáng hàng ngày với thực đơn gọi món. Ngoài ra, dịch vụ phòng cũng được đáp ứng theo yêu cầu. 5 lý do khuyến cho khách sạn này nổi tiếng có thể kể đến là: Giá không thể tốt hơn, quản lý đặt phòng trực tuyến, họ nói 2 ngôn ngữ, đặt phòng an toàn, một trong những lựa chọn hàng đầu của chúng tôi ở Đà Lạt.</w:t>
      </w:r>
    </w:p>
    <w:p w:rsidR="00AE690D" w:rsidRPr="007C2E32" w:rsidRDefault="001E533D">
      <w:pPr>
        <w:pStyle w:val="NormalWeb"/>
        <w:shd w:val="clear" w:color="auto" w:fill="FFFFFF"/>
        <w:spacing w:line="294" w:lineRule="atLeast"/>
        <w:rPr>
          <w:noProof/>
          <w:sz w:val="28"/>
          <w:szCs w:val="28"/>
        </w:rPr>
      </w:pPr>
      <w:r w:rsidRPr="007C2E32">
        <w:rPr>
          <w:noProof/>
          <w:sz w:val="28"/>
          <w:szCs w:val="28"/>
        </w:rPr>
        <w:drawing>
          <wp:inline distT="0" distB="0" distL="0" distR="0" wp14:anchorId="3B720062" wp14:editId="1F8584F2">
            <wp:extent cx="5486400" cy="3200400"/>
            <wp:effectExtent l="0" t="0" r="7620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AE690D" w:rsidRPr="007C2E32" w:rsidRDefault="001E533D">
      <w:pPr>
        <w:spacing w:before="120" w:after="160" w:line="259" w:lineRule="auto"/>
        <w:jc w:val="both"/>
        <w:rPr>
          <w:bCs/>
          <w:noProof/>
          <w:highlight w:val="white"/>
          <w:u w:val="single"/>
        </w:rPr>
      </w:pPr>
      <w:r w:rsidRPr="007C2E32">
        <w:rPr>
          <w:bCs/>
          <w:noProof/>
          <w:highlight w:val="white"/>
          <w:u w:val="single"/>
        </w:rPr>
        <w:t>Các bộ phận:</w:t>
      </w:r>
    </w:p>
    <w:p w:rsidR="00AE690D" w:rsidRPr="007C2E32" w:rsidRDefault="001E533D">
      <w:pPr>
        <w:spacing w:before="120" w:after="160" w:line="259" w:lineRule="auto"/>
        <w:ind w:left="720"/>
        <w:jc w:val="both"/>
        <w:rPr>
          <w:bCs/>
          <w:noProof/>
        </w:rPr>
      </w:pPr>
      <w:r w:rsidRPr="007C2E32">
        <w:rPr>
          <w:rFonts w:eastAsia="Arial"/>
          <w:bCs/>
          <w:i/>
          <w:noProof/>
        </w:rPr>
        <w:t>Giám đốc điều hành:</w:t>
      </w:r>
      <w:r w:rsidRPr="007C2E32">
        <w:rPr>
          <w:rFonts w:eastAsia="Arial"/>
          <w:bCs/>
          <w:noProof/>
        </w:rPr>
        <w:t xml:space="preserve"> Là người xây dựng ngân sách, kế hoạch kinh doanh trình tổng giám đốc tập đoàn phê duyệt; tổ chức thực hiện kế hoạch ấy. Nắm bắt chuẩn xác thông tin kinh doanh ngành khách sạn trong và ngoài nước, không ngừng khai thác thị trường khách trong nước. Giám sát và thực hiện các kế hoạch tiếp thị và quản lý doanh thu để tối đa hóa doanh thu, doanh thu bình quân mỗi phòng và công suất phòng. Tối đa hóa doanh thu và lợi nhuận của phòng bằng cách dự đoán và lập kế hoạch cho sự thay đổi của thị </w:t>
      </w:r>
      <w:r w:rsidRPr="007C2E32">
        <w:rPr>
          <w:rFonts w:eastAsia="Arial"/>
          <w:bCs/>
          <w:noProof/>
        </w:rPr>
        <w:lastRenderedPageBreak/>
        <w:t>trường và cho từng đối tượng khách. Tối đa hóa doanh thu dịch vụ ẩm thực bằng cách đảm bảo sử dụng tối ưu không gian nhà hàng, hội trường và quản lý có hiệu quả các chi phí về thực phẩm và đồ uống. Tạo môi trường làm việc tích cực cho tất cả nhân viên. Tư vấn cho tất cả các cấp độ nhân viên thông qua các cuộc họp chính thức và không chính thức; các cuộc thảo luận và phản hồi về hiệu quả công việc.</w:t>
      </w:r>
    </w:p>
    <w:p w:rsidR="00AE690D" w:rsidRPr="007C2E32" w:rsidRDefault="001E533D">
      <w:pPr>
        <w:spacing w:before="120" w:after="160" w:line="259" w:lineRule="auto"/>
        <w:ind w:left="720"/>
        <w:jc w:val="both"/>
        <w:rPr>
          <w:rFonts w:eastAsia="Arial"/>
          <w:bCs/>
          <w:noProof/>
        </w:rPr>
      </w:pPr>
      <w:r w:rsidRPr="007C2E32">
        <w:rPr>
          <w:rFonts w:eastAsia="Arial"/>
          <w:bCs/>
          <w:i/>
          <w:noProof/>
        </w:rPr>
        <w:t xml:space="preserve">Bộ phận lễ tân: </w:t>
      </w:r>
      <w:r w:rsidRPr="007C2E32">
        <w:rPr>
          <w:rFonts w:eastAsia="Arial"/>
          <w:bCs/>
          <w:noProof/>
        </w:rPr>
        <w:t>Là bộ phận trung tâm, nơi đầu tiên khách hàng tìm đến khi đặt chân vào khách sạn; có nhiệm vụ trả lời điện thoại, tiếp nhận và cung cấp thông tin, chào đón và làm các thủ tục nhận/ trả phòng cho khách theo yêu cầu,... Lễ tân phải đảm bảo gây ấn tượng ban đầu tốt đẹp cho khách sạn, quyết định sự thành công trong việc giới thiệu, quảng bá hình ảnh thương hiệu khách sạn, thu hút khách hàng tiềm năng và giữ chân khách hàng trung thành. Đồng thời lễ tân phải phối hợp với các bộ phận liên quan (bộ phận hành lý, bộ phận dọn dẹp-buồng phòng, bộ phận an ninh, bộ phận bảo kỹ thuật– bảo dưỡng,..) để đảm bảo phục vụ, các yêu cầu của khách hàng trong thời gian lưu trú; nhanh gọn trong việc tiếp nhận, giải quyết kịp thời các khiếu nại của khách và mang đến sự hài lòng tốt nhất cho họ.</w:t>
      </w:r>
    </w:p>
    <w:p w:rsidR="00AE690D" w:rsidRPr="007C2E32" w:rsidRDefault="001E533D">
      <w:pPr>
        <w:spacing w:before="120" w:after="160" w:line="259" w:lineRule="auto"/>
        <w:ind w:left="720"/>
        <w:jc w:val="both"/>
        <w:rPr>
          <w:rFonts w:eastAsia="Arial"/>
          <w:bCs/>
          <w:noProof/>
        </w:rPr>
      </w:pPr>
      <w:r w:rsidRPr="007C2E32">
        <w:rPr>
          <w:rFonts w:eastAsia="Arial"/>
          <w:bCs/>
          <w:i/>
          <w:noProof/>
        </w:rPr>
        <w:t>Bộ phận kinh doanh:</w:t>
      </w:r>
      <w:r w:rsidRPr="007C2E32">
        <w:rPr>
          <w:rFonts w:eastAsia="Arial"/>
          <w:bCs/>
          <w:noProof/>
        </w:rPr>
        <w:t xml:space="preserve"> Là thành phần giúp lên các kế hoạch quảng bá và tìm kiếm khách hàng cho khách sạn của mình. Thực hiện việc lên kế hoạch kinh doanh theo từng thời điểm. Khai thác các nguồn khách đoàn cho khách sạn. Sử dụng các kênh bán phòng, bán dịch vụ để tìm kiếm khách hàng tiềm năng. Trao đổi, đàm phán các điều khoản trong hợp đồng và thực hiện ký kết hợp đồng với khách hàng. Chịu trách nhiệm giám sát chất lượng dịch vụ, chủ động liên hệ hỏi thăm khách hàng. Nhanh chóng giải quyết những vấn đề, sự cố phát sinh trong thời gian triển khai hợp đồng. Lên kế hoạch và triển khai tặng quà, ưu đãi với khách hàng trong các dịp lễ, tết - đặc biệt là những đối tác quan trọng.</w:t>
      </w:r>
    </w:p>
    <w:p w:rsidR="00AE690D" w:rsidRPr="007C2E32" w:rsidRDefault="001E533D">
      <w:pPr>
        <w:spacing w:before="120" w:after="160" w:line="259" w:lineRule="auto"/>
        <w:ind w:left="720"/>
        <w:jc w:val="both"/>
        <w:rPr>
          <w:rFonts w:eastAsia="Arial"/>
          <w:bCs/>
          <w:noProof/>
        </w:rPr>
      </w:pPr>
      <w:r w:rsidRPr="007C2E32">
        <w:rPr>
          <w:rFonts w:eastAsia="Arial"/>
          <w:bCs/>
          <w:i/>
          <w:noProof/>
        </w:rPr>
        <w:t>Bộ phận kế toán – tài chính</w:t>
      </w:r>
      <w:r w:rsidRPr="007C2E32">
        <w:rPr>
          <w:rFonts w:eastAsia="Arial"/>
          <w:bCs/>
          <w:noProof/>
        </w:rPr>
        <w:t>: Là một trong các bộ phận trong khách sạn đóng vai trò quyết định đến chiến lược tài chính cho khách sạn. Bộ phận này tìm nguồn vốn, theo dõi và quản lý sổ sách thu chi của khách sạn để báo cáo lên đơn vị quản lý. Lập chứng từ trong việc hình thành và sử dụng vốn; lập chứng từ xác định kết quả kinh doanh của từng bộ phận và của toàn khách sạn.</w:t>
      </w:r>
    </w:p>
    <w:p w:rsidR="00AE690D" w:rsidRPr="007C2E32" w:rsidRDefault="001E533D">
      <w:pPr>
        <w:rPr>
          <w:bCs/>
          <w:i/>
          <w:noProof/>
        </w:rPr>
      </w:pPr>
      <w:r w:rsidRPr="007C2E32">
        <w:rPr>
          <w:bCs/>
          <w:i/>
          <w:noProof/>
        </w:rPr>
        <w:br w:type="page"/>
      </w:r>
    </w:p>
    <w:p w:rsidR="00AE690D" w:rsidRPr="007C2E32" w:rsidRDefault="001E533D">
      <w:pPr>
        <w:spacing w:before="120" w:after="160" w:line="259" w:lineRule="auto"/>
        <w:ind w:left="720"/>
        <w:jc w:val="both"/>
        <w:rPr>
          <w:rFonts w:eastAsia="Arial"/>
          <w:bCs/>
          <w:noProof/>
        </w:rPr>
      </w:pPr>
      <w:r w:rsidRPr="007C2E32">
        <w:rPr>
          <w:bCs/>
          <w:i/>
          <w:noProof/>
        </w:rPr>
        <w:lastRenderedPageBreak/>
        <w:t>B</w:t>
      </w:r>
      <w:r w:rsidRPr="007C2E32">
        <w:rPr>
          <w:rFonts w:eastAsia="Arial"/>
          <w:bCs/>
          <w:i/>
          <w:noProof/>
        </w:rPr>
        <w:t>ộ phận bảo kỹ thuật</w:t>
      </w:r>
      <w:r w:rsidRPr="007C2E32">
        <w:rPr>
          <w:bCs/>
          <w:i/>
          <w:noProof/>
        </w:rPr>
        <w:t xml:space="preserve"> </w:t>
      </w:r>
      <w:r w:rsidRPr="007C2E32">
        <w:rPr>
          <w:rFonts w:eastAsia="Arial"/>
          <w:bCs/>
          <w:i/>
          <w:noProof/>
        </w:rPr>
        <w:t>– bảo dưỡng:</w:t>
      </w:r>
      <w:r w:rsidRPr="007C2E32">
        <w:rPr>
          <w:rFonts w:eastAsia="Arial"/>
          <w:bCs/>
          <w:noProof/>
        </w:rPr>
        <w:t xml:space="preserve"> Là bộ phận quản lý, giám sát hệ thống trang thiết bị kỹ thuật trong khách sạn để đảm bảo chúng luôn hoạt động tốt. Ngoài ra, bộ phận kỹ thuật cũng có trách nhiệm lắp đặt các thiết bị kỹ thuật mới như: âm thanh, trang trí sân khấu để phục vụ các sự kiện…</w:t>
      </w:r>
    </w:p>
    <w:p w:rsidR="00AE690D" w:rsidRPr="007C2E32" w:rsidRDefault="001E533D">
      <w:pPr>
        <w:spacing w:before="120" w:after="160" w:line="259" w:lineRule="auto"/>
        <w:ind w:left="720"/>
        <w:jc w:val="both"/>
        <w:rPr>
          <w:rFonts w:eastAsia="Arial"/>
          <w:bCs/>
          <w:noProof/>
        </w:rPr>
      </w:pPr>
      <w:r w:rsidRPr="007C2E32">
        <w:rPr>
          <w:rFonts w:eastAsia="Arial"/>
          <w:bCs/>
          <w:i/>
          <w:noProof/>
        </w:rPr>
        <w:t>Bộ phận an ninh:</w:t>
      </w:r>
      <w:r w:rsidRPr="007C2E32">
        <w:rPr>
          <w:rFonts w:eastAsia="Arial"/>
          <w:bCs/>
          <w:noProof/>
        </w:rPr>
        <w:t xml:space="preserve"> Đóng vai trò bảo vệ tài sản của khách hàng và khách sạn. Ngoài ra, bộ phận bảo vệ còn chịu trách nhiệm tuần tra, canh gác để hỗ trợ khách hàng khi có sự cố xảy ra; hỗ trợ bộ phận lễ tân trong việc hướng dẫn, chuyển hành lý của khách vào và ra khỏi khách sạn; hỗ trợ các bộ phận khác hoàn thành nhiệm vụ Một số khách sạn thì bảo vệ sẽ kiêm luôn vị trí trông giữ xe, vận chuyển hành lý và mở cửa xe cho khách. </w:t>
      </w:r>
    </w:p>
    <w:p w:rsidR="00AE690D" w:rsidRPr="007C2E32" w:rsidRDefault="001E533D">
      <w:pPr>
        <w:spacing w:before="120" w:after="160" w:line="259" w:lineRule="auto"/>
        <w:ind w:left="720"/>
        <w:jc w:val="both"/>
        <w:rPr>
          <w:bCs/>
          <w:noProof/>
        </w:rPr>
      </w:pPr>
      <w:r w:rsidRPr="007C2E32">
        <w:rPr>
          <w:bCs/>
          <w:i/>
          <w:noProof/>
        </w:rPr>
        <w:t>Bộ phận buồng phòng:</w:t>
      </w:r>
      <w:r w:rsidRPr="007C2E32">
        <w:rPr>
          <w:bCs/>
          <w:noProof/>
        </w:rPr>
        <w:t xml:space="preserve"> Là bộ phận cung cấp sản phẩm dịch vụ chính tại khách sạn, mang lại nguồn doanh thu cao nhất trong tổng doanh thu của khách sạn; chịu trách nhiệm về sự nghỉ ngơi lưu trú của khách hàng tại khách sạn; phối hợp chặt chẽ, nhất quán với bộ phận lễ tân trong hoạt động bán và cung cấp dịch vụ phòng. Bộ phận buồng phòng có thể được phân thành những bộ phận nhỏ với chức năng riêng, cụ thể hơn như: dọn phòng, giặt ủi, vệ sinh công cộng, cây xanh, cắm hoa ... Nhiệm vụ của bộ phận này là chuẩn bị phòng, đảm bảo luôn ở chế độ sẵn sàng đón khách; vệ sinh phòng hàng ngày, các khu vực tiền sảnh và khu vực công cộng; kiểm tra tình trạng phòng, các thiết bị, vật dụng, sản phẩm khác trong phòng khi làm vệ sinh; nhận và giao các dịch vụ phục vụ khách, báo cho lễ tân các vấn đề có liên quan; nắm được tình hình khách thuê phòng.</w:t>
      </w:r>
    </w:p>
    <w:p w:rsidR="00AE690D" w:rsidRPr="007C2E32" w:rsidRDefault="001E533D">
      <w:pPr>
        <w:spacing w:before="120" w:after="160" w:line="259" w:lineRule="auto"/>
        <w:ind w:left="720"/>
        <w:jc w:val="both"/>
        <w:rPr>
          <w:bCs/>
          <w:noProof/>
        </w:rPr>
      </w:pPr>
      <w:r w:rsidRPr="007C2E32">
        <w:rPr>
          <w:bCs/>
          <w:i/>
          <w:noProof/>
        </w:rPr>
        <w:t>Bộ phận nhà hàng:</w:t>
      </w:r>
      <w:r w:rsidRPr="007C2E32">
        <w:rPr>
          <w:bCs/>
          <w:noProof/>
        </w:rPr>
        <w:t xml:space="preserve"> Là bộ phận so với giám đốc bộ phận thì công việc của quản lý nhà hàng với các bộ phận, khu vực ăn uống sẽ sát sao hơn. Vị trí này chịu trách nhiệm theo dõi chặt chẽ các khu vực bao gồm phòng chờ đại sảnh, các tầng, các quầy tự phục vụ và có thể cả một số phòng tiệc riêng biệt. Quản lý nhà hàng là người đặt ra các tiêu chuẩn phục vụ và chịu trách nhiệm toàn bộ về công tác đào tạo nhân viên kể cả huấn luyện tại chỗ hay các khóa đào tạo riêng. Kết hợp với trưởng nhóm nhân viên đặt bàn hoặc trưởng nhóm phục vụ. Quản lý nhà hàng có thể lên lịch làm việc, lịch ngày nghỉ hoặc giờ giấc làm việc, để cho các khu vực phục vụ được hoạt động trôi chảy và hiệu quả.</w:t>
      </w:r>
    </w:p>
    <w:p w:rsidR="00AE690D" w:rsidRPr="007C2E32" w:rsidRDefault="001E533D">
      <w:pPr>
        <w:rPr>
          <w:bCs/>
          <w:noProof/>
          <w:u w:val="single"/>
        </w:rPr>
      </w:pPr>
      <w:r w:rsidRPr="007C2E32">
        <w:rPr>
          <w:bCs/>
          <w:noProof/>
          <w:u w:val="single"/>
        </w:rPr>
        <w:br w:type="page"/>
      </w:r>
    </w:p>
    <w:p w:rsidR="00AE690D" w:rsidRPr="007C2E32" w:rsidRDefault="001E533D">
      <w:pPr>
        <w:spacing w:before="120" w:after="160" w:line="259" w:lineRule="auto"/>
        <w:jc w:val="both"/>
        <w:rPr>
          <w:bCs/>
          <w:noProof/>
          <w:u w:val="single"/>
        </w:rPr>
      </w:pPr>
      <w:r w:rsidRPr="007C2E32">
        <w:rPr>
          <w:bCs/>
          <w:noProof/>
          <w:u w:val="single"/>
        </w:rPr>
        <w:lastRenderedPageBreak/>
        <w:t>Mối quan hệ giữa các bộ phận:</w:t>
      </w:r>
    </w:p>
    <w:p w:rsidR="00AE690D" w:rsidRPr="007C2E32" w:rsidRDefault="001E533D">
      <w:pPr>
        <w:spacing w:before="120" w:after="160" w:line="259" w:lineRule="auto"/>
        <w:ind w:left="720"/>
        <w:jc w:val="both"/>
        <w:rPr>
          <w:bCs/>
          <w:noProof/>
        </w:rPr>
      </w:pPr>
      <w:r w:rsidRPr="007C2E32">
        <w:rPr>
          <w:bCs/>
          <w:i/>
          <w:noProof/>
        </w:rPr>
        <w:t>Mối quan hệ giữa bộ phận kế toán và bộ phận lễ tân:</w:t>
      </w:r>
      <w:r w:rsidRPr="007C2E32">
        <w:rPr>
          <w:bCs/>
          <w:noProof/>
        </w:rPr>
        <w:t xml:space="preserve"> Hàng ngày các khoản thanh toán và hóa đơn được bộ phận lễ tân kiểm kê và giao lại cho bộ phận kế toán. Bộ phận kế toán sẽ dựa trên những hóa đơn đó để lập báo cáo doanh thu, báo cáo công nợ cho khách sạn.</w:t>
      </w:r>
    </w:p>
    <w:p w:rsidR="00AE690D" w:rsidRPr="007C2E32" w:rsidRDefault="001E533D">
      <w:pPr>
        <w:spacing w:before="120" w:after="160" w:line="259" w:lineRule="auto"/>
        <w:ind w:left="720"/>
        <w:jc w:val="both"/>
        <w:rPr>
          <w:bCs/>
          <w:noProof/>
        </w:rPr>
      </w:pPr>
      <w:r w:rsidRPr="007C2E32">
        <w:rPr>
          <w:bCs/>
          <w:i/>
          <w:noProof/>
        </w:rPr>
        <w:t>Mối quan hệ giữa bộ phận an ninh và bộ phận lễ tân:</w:t>
      </w:r>
      <w:r w:rsidRPr="007C2E32">
        <w:rPr>
          <w:bCs/>
          <w:noProof/>
        </w:rPr>
        <w:t xml:space="preserve"> Bộ phận lễ tân là bộ phận thường xuyên tiếp xúc với khách hàng nên việc hiểu khách hàng nhất không ai khác chính là bộ phận này. Do đó, khi an ninh của khách xảy ra vấn đề, bộ phận lễ tân sẽ là bộ phận giúp đỡ cho bộ phận an ninh đắc lực và hiệu quả. Mối quan hệ này giúp cho hoạt động của khách sạn diễn ra tốt hơn.</w:t>
      </w:r>
    </w:p>
    <w:p w:rsidR="00AE690D" w:rsidRPr="007C2E32" w:rsidRDefault="001E533D">
      <w:pPr>
        <w:spacing w:before="120" w:after="160" w:line="259" w:lineRule="auto"/>
        <w:ind w:left="720"/>
        <w:jc w:val="both"/>
        <w:rPr>
          <w:bCs/>
          <w:noProof/>
        </w:rPr>
      </w:pPr>
      <w:r w:rsidRPr="007C2E32">
        <w:rPr>
          <w:bCs/>
          <w:i/>
          <w:noProof/>
        </w:rPr>
        <w:t>Mối quan hệ của bộ phận kỹ thuật với bộ phận lễ tân:</w:t>
      </w:r>
      <w:r w:rsidRPr="007C2E32">
        <w:rPr>
          <w:bCs/>
          <w:noProof/>
        </w:rPr>
        <w:t xml:space="preserve"> Bộ phận lễ tân có trách nhiệm thông báo với bộ phận kỹ thuật về tình trạng các trang thiết bị để kịp thời sửa chữa, tránh làm mất thiện cảm với khách hàng vì sự bất tiện. Đồng thời bộ phận kỹ thuật sẽ thông báo cho bộ phận lễ tân về mức độ hỏng hóc của các trang thiết bị để chuyển phòng cho khách hoặc thời gian sửa chữa thiết bị.</w:t>
      </w:r>
    </w:p>
    <w:p w:rsidR="00AE690D" w:rsidRPr="007C2E32" w:rsidRDefault="001E533D">
      <w:pPr>
        <w:spacing w:before="120" w:after="160" w:line="259" w:lineRule="auto"/>
        <w:ind w:left="720"/>
        <w:jc w:val="both"/>
        <w:rPr>
          <w:bCs/>
          <w:noProof/>
        </w:rPr>
      </w:pPr>
      <w:r w:rsidRPr="007C2E32">
        <w:rPr>
          <w:bCs/>
          <w:i/>
          <w:noProof/>
        </w:rPr>
        <w:t>Mối quan hệ giữa bộ phận lễ tân và bộ phận buồng phòng:</w:t>
      </w:r>
      <w:r w:rsidRPr="007C2E32">
        <w:rPr>
          <w:bCs/>
          <w:noProof/>
        </w:rPr>
        <w:t xml:space="preserve"> Hàng ngày bộ phận lễ tân phải thông báo với bộ phận buồng phòng về tình hình khách hàng chuẩn bị đến, khách hàng chuẩn bị rời đi để bộ phận phòng chủ động dọn vệ sinh. Còn bộ phận buồng phải thông báo nhân viên lễ tân tình hình của buồng và vấn đề của khách để bộ phận lễ tân xử lý kịp thời các vấn đề phát sinh. Mối quan hệ nhịp nhàng đó sẽ góp phần làm tối đa hóa công suất buồng và tạo nên ấn tượng tốt trong lòng khách hàng.</w:t>
      </w:r>
    </w:p>
    <w:p w:rsidR="00AE690D" w:rsidRPr="007C2E32" w:rsidRDefault="001E533D" w:rsidP="003D6F7E">
      <w:pPr>
        <w:pStyle w:val="Heading2"/>
        <w:numPr>
          <w:ilvl w:val="0"/>
          <w:numId w:val="11"/>
        </w:numPr>
        <w:rPr>
          <w:rFonts w:cs="Times New Roman"/>
          <w:noProof/>
        </w:rPr>
      </w:pPr>
      <w:bookmarkStart w:id="26" w:name="_Toc27046390"/>
      <w:r w:rsidRPr="007C2E32">
        <w:rPr>
          <w:rFonts w:cs="Times New Roman"/>
          <w:noProof/>
        </w:rPr>
        <w:t>Mụ</w:t>
      </w:r>
      <w:r w:rsidR="001006AC" w:rsidRPr="007C2E32">
        <w:rPr>
          <w:rFonts w:cs="Times New Roman"/>
          <w:noProof/>
        </w:rPr>
        <w:t>c tiêu</w:t>
      </w:r>
      <w:bookmarkEnd w:id="26"/>
    </w:p>
    <w:p w:rsidR="00CF6AC9" w:rsidRPr="007C2E32" w:rsidRDefault="00CF6AC9" w:rsidP="00CF6AC9">
      <w:pPr>
        <w:numPr>
          <w:ilvl w:val="0"/>
          <w:numId w:val="2"/>
        </w:numPr>
        <w:spacing w:before="120" w:after="120" w:line="288" w:lineRule="auto"/>
        <w:ind w:left="540"/>
        <w:jc w:val="both"/>
        <w:rPr>
          <w:noProof/>
          <w:color w:val="000000"/>
          <w:szCs w:val="28"/>
        </w:rPr>
      </w:pPr>
      <w:r w:rsidRPr="007C2E32">
        <w:rPr>
          <w:noProof/>
          <w:color w:val="000000"/>
          <w:szCs w:val="28"/>
        </w:rPr>
        <w:t>Phân tích thiết kế website quản lý khách sạn Robins Villa. Hệ thống cần thực hiện được các chức năng sau:</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Quản lý phòng: Tìm kiếm thông tin phòng, tra cứu phòng.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Quản lý khách hàng.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Quản lý thuê phòng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Quản lý đặt phòng trực tuyến.</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Quản lý lập hóa đơn thanh toán</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lastRenderedPageBreak/>
        <w:t>Quản lý dịch vụ, khuyến mãi.</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Thống kê doanh thu khách sạn, báo cáo.</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Quản lý thiết bị vật tư</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Quản lý loại phòng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Trang quản lý admin</w:t>
      </w:r>
    </w:p>
    <w:p w:rsidR="00CF6AC9" w:rsidRPr="007C2E32" w:rsidRDefault="00CF6AC9" w:rsidP="00CF6AC9">
      <w:pPr>
        <w:numPr>
          <w:ilvl w:val="0"/>
          <w:numId w:val="2"/>
        </w:numPr>
        <w:spacing w:before="120" w:after="120" w:line="288" w:lineRule="auto"/>
        <w:ind w:left="540"/>
        <w:jc w:val="both"/>
        <w:rPr>
          <w:noProof/>
          <w:color w:val="000000"/>
          <w:szCs w:val="28"/>
        </w:rPr>
      </w:pPr>
      <w:r w:rsidRPr="007C2E32">
        <w:rPr>
          <w:noProof/>
          <w:color w:val="000000"/>
          <w:szCs w:val="28"/>
        </w:rPr>
        <w:t>Yêu cầu lưu trữ</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nhân viên.</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khách hàng thuê phòng.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phòng.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tình trạng phòng.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loại phòng.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loại tầng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thiết bị.</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dịch vụ.</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sử dụng dịch vụ của khách hàng.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loại dịch vụ.</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phiếu đăng ký thuê phòng.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Lưu trữ thông tin hóa đơn.</w:t>
      </w:r>
    </w:p>
    <w:p w:rsidR="00CF6AC9" w:rsidRPr="007C2E32" w:rsidRDefault="00CF6AC9" w:rsidP="00CF6AC9">
      <w:pPr>
        <w:numPr>
          <w:ilvl w:val="0"/>
          <w:numId w:val="3"/>
        </w:numPr>
        <w:spacing w:before="120" w:after="120" w:line="288" w:lineRule="auto"/>
        <w:ind w:left="1080"/>
        <w:jc w:val="both"/>
        <w:rPr>
          <w:noProof/>
          <w:szCs w:val="28"/>
        </w:rPr>
      </w:pPr>
      <w:r w:rsidRPr="007C2E32">
        <w:rPr>
          <w:noProof/>
          <w:color w:val="000000"/>
          <w:szCs w:val="28"/>
        </w:rPr>
        <w:t>Lưu trữ thông tin tình trạng hoá đơn</w:t>
      </w:r>
    </w:p>
    <w:p w:rsidR="00CF6AC9" w:rsidRPr="007C2E32" w:rsidRDefault="00CF6AC9" w:rsidP="00CF6AC9">
      <w:pPr>
        <w:numPr>
          <w:ilvl w:val="0"/>
          <w:numId w:val="2"/>
        </w:numPr>
        <w:spacing w:before="120" w:after="120" w:line="288" w:lineRule="auto"/>
        <w:ind w:left="540"/>
        <w:jc w:val="both"/>
        <w:rPr>
          <w:noProof/>
          <w:color w:val="000000"/>
          <w:szCs w:val="28"/>
        </w:rPr>
      </w:pPr>
      <w:r w:rsidRPr="007C2E32">
        <w:rPr>
          <w:noProof/>
          <w:color w:val="000000"/>
          <w:szCs w:val="28"/>
        </w:rPr>
        <w:t xml:space="preserve">Thực hiện các chức năng: </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Cài đặt cơ sở dữ liệu, cấp quyền người dùng.</w:t>
      </w:r>
    </w:p>
    <w:p w:rsidR="00CF6AC9" w:rsidRPr="007C2E32" w:rsidRDefault="00CF6AC9" w:rsidP="00CF6AC9">
      <w:pPr>
        <w:numPr>
          <w:ilvl w:val="0"/>
          <w:numId w:val="3"/>
        </w:numPr>
        <w:spacing w:before="120" w:after="120" w:line="288" w:lineRule="auto"/>
        <w:ind w:left="1080"/>
        <w:jc w:val="both"/>
        <w:rPr>
          <w:noProof/>
          <w:color w:val="000000"/>
          <w:szCs w:val="28"/>
        </w:rPr>
      </w:pPr>
      <w:r w:rsidRPr="007C2E32">
        <w:rPr>
          <w:noProof/>
          <w:color w:val="000000"/>
          <w:szCs w:val="28"/>
        </w:rPr>
        <w:t>Cài đặt các trang (thêm, xóa, sửa, tìm kiếm, xuất report).</w:t>
      </w:r>
    </w:p>
    <w:p w:rsidR="00CF6AC9" w:rsidRPr="007C2E32" w:rsidRDefault="00CF6AC9" w:rsidP="00CF6AC9">
      <w:pPr>
        <w:rPr>
          <w:noProof/>
        </w:rPr>
      </w:pPr>
    </w:p>
    <w:p w:rsidR="00CF6AC9" w:rsidRPr="007C2E32" w:rsidRDefault="00CF6AC9">
      <w:pPr>
        <w:rPr>
          <w:rFonts w:eastAsiaTheme="majorEastAsia"/>
          <w:b/>
          <w:bCs/>
          <w:noProof/>
          <w:szCs w:val="26"/>
        </w:rPr>
      </w:pPr>
      <w:r w:rsidRPr="007C2E32">
        <w:rPr>
          <w:noProof/>
        </w:rPr>
        <w:br w:type="page"/>
      </w:r>
    </w:p>
    <w:p w:rsidR="00CF6AC9" w:rsidRPr="007C2E32" w:rsidRDefault="00CF6AC9" w:rsidP="003D6F7E">
      <w:pPr>
        <w:pStyle w:val="Heading2"/>
        <w:numPr>
          <w:ilvl w:val="0"/>
          <w:numId w:val="11"/>
        </w:numPr>
        <w:rPr>
          <w:rFonts w:cs="Times New Roman"/>
          <w:noProof/>
        </w:rPr>
      </w:pPr>
      <w:bookmarkStart w:id="27" w:name="_Toc27046391"/>
      <w:r w:rsidRPr="007C2E32">
        <w:rPr>
          <w:rFonts w:cs="Times New Roman"/>
          <w:noProof/>
        </w:rPr>
        <w:lastRenderedPageBreak/>
        <w:t>Mô hình PFD</w:t>
      </w:r>
      <w:bookmarkEnd w:id="27"/>
    </w:p>
    <w:p w:rsidR="00AE690D" w:rsidRPr="007C2E32" w:rsidRDefault="00AE690D">
      <w:pPr>
        <w:spacing w:before="120" w:after="120" w:line="288" w:lineRule="auto"/>
        <w:ind w:left="1080"/>
        <w:jc w:val="both"/>
        <w:rPr>
          <w:noProof/>
          <w:color w:val="000000"/>
          <w:szCs w:val="28"/>
        </w:rPr>
      </w:pPr>
    </w:p>
    <w:p w:rsidR="00AE690D" w:rsidRPr="007C2E32" w:rsidRDefault="001E533D" w:rsidP="00CF6AC9">
      <w:pPr>
        <w:ind w:left="630"/>
        <w:rPr>
          <w:b/>
          <w:noProof/>
        </w:rPr>
      </w:pPr>
      <w:ins w:id="28" w:author="PC" w:date="2019-10-29T14:31:00Z">
        <w:r w:rsidRPr="007C2E32">
          <w:rPr>
            <w:noProof/>
            <w:lang w:eastAsia="vi-VN"/>
          </w:rPr>
          <w:drawing>
            <wp:inline distT="0" distB="0" distL="0" distR="0" wp14:anchorId="604A0D7B" wp14:editId="13F41229">
              <wp:extent cx="6137910" cy="7239000"/>
              <wp:effectExtent l="0" t="0" r="0" b="19050"/>
              <wp:docPr id="1" name="Sơ đồ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ins>
    </w:p>
    <w:p w:rsidR="00AE690D" w:rsidRPr="007C2E32" w:rsidRDefault="00AE690D">
      <w:pPr>
        <w:rPr>
          <w:b/>
          <w:noProof/>
        </w:rPr>
      </w:pPr>
    </w:p>
    <w:p w:rsidR="00AE690D" w:rsidRPr="007C2E32" w:rsidRDefault="001E533D" w:rsidP="007762E6">
      <w:pPr>
        <w:pStyle w:val="Heading2"/>
        <w:numPr>
          <w:ilvl w:val="0"/>
          <w:numId w:val="11"/>
        </w:numPr>
        <w:rPr>
          <w:rFonts w:cs="Times New Roman"/>
          <w:noProof/>
        </w:rPr>
      </w:pPr>
      <w:bookmarkStart w:id="29" w:name="_Toc27046392"/>
      <w:r w:rsidRPr="007C2E32">
        <w:rPr>
          <w:rFonts w:cs="Times New Roman"/>
          <w:noProof/>
        </w:rPr>
        <w:t>Quy trình nghiệp vụ (Mô hình BPM):</w:t>
      </w:r>
      <w:bookmarkEnd w:id="29"/>
    </w:p>
    <w:p w:rsidR="00AE690D" w:rsidRPr="007C2E32" w:rsidRDefault="001E533D" w:rsidP="00121FB2">
      <w:pPr>
        <w:pStyle w:val="Heading3"/>
        <w:numPr>
          <w:ilvl w:val="0"/>
          <w:numId w:val="17"/>
        </w:numPr>
        <w:rPr>
          <w:rFonts w:cs="Times New Roman"/>
          <w:noProof/>
        </w:rPr>
      </w:pPr>
      <w:bookmarkStart w:id="30" w:name="_Toc27046393"/>
      <w:r w:rsidRPr="007C2E32">
        <w:rPr>
          <w:rFonts w:cs="Times New Roman"/>
          <w:noProof/>
        </w:rPr>
        <w:t>Quy trình đặt phòng trực tuyến</w:t>
      </w:r>
      <w:bookmarkEnd w:id="30"/>
      <w:r w:rsidRPr="007C2E32">
        <w:rPr>
          <w:rFonts w:cs="Times New Roman"/>
          <w:noProof/>
        </w:rPr>
        <w:t xml:space="preserve"> </w:t>
      </w:r>
    </w:p>
    <w:p w:rsidR="00AE690D" w:rsidRPr="007C2E32" w:rsidRDefault="001E533D" w:rsidP="0007366A">
      <w:pPr>
        <w:ind w:firstLine="720"/>
        <w:jc w:val="both"/>
        <w:rPr>
          <w:b/>
          <w:i/>
          <w:iCs/>
          <w:noProof/>
          <w:szCs w:val="28"/>
        </w:rPr>
      </w:pPr>
      <w:r w:rsidRPr="007C2E32">
        <w:rPr>
          <w:bCs/>
          <w:noProof/>
          <w:szCs w:val="28"/>
        </w:rPr>
        <w:t>Mô tả: Khi khách hàng có ý định đặt phòng trực tuyến. Khách hàng cung cấp thông tin tìm kiếm cho hệ thống (ngày nhận phòng, ngày rời đi). Hệ thống sẽ tiếp nhận thông tin trên và kiểm tra các phòng trống có thể cho thuê theo yêu cầu của khách. Nếu như không tìm thấy, thì khách cần phải đổi lại thời gian nhận và rời đi. Nếu như tìm thấy, hệ thống sẽ xuất các thông tin phòng trống cho khách hàng. Khách sẽ chọn phòng theo ý muốn sau đó xác nhận việc đặt phòng. Hệ thống sẽ yều cầu khách nhận những thông tin cá nhân cần thiết. Khách hàng sau khi nhập thông tin thì xác nhận hoàn tất việc đặt hàng.</w:t>
      </w:r>
    </w:p>
    <w:p w:rsidR="00334A7D" w:rsidRPr="007C2E32" w:rsidRDefault="007A0226" w:rsidP="00334A7D">
      <w:pPr>
        <w:pStyle w:val="ListParagraph"/>
        <w:keepNext/>
        <w:rPr>
          <w:rFonts w:ascii="Times New Roman" w:hAnsi="Times New Roman"/>
        </w:rPr>
      </w:pPr>
      <w:r w:rsidRPr="007C2E32">
        <w:rPr>
          <w:rFonts w:ascii="Times New Roman" w:hAnsi="Times New Roman"/>
          <w:noProof/>
          <w:lang w:eastAsia="vi-VN"/>
        </w:rPr>
        <w:drawing>
          <wp:inline distT="0" distB="0" distL="0" distR="0" wp14:anchorId="156966A5" wp14:editId="079380D1">
            <wp:extent cx="5270500" cy="471170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3040" cy="4713971"/>
                    </a:xfrm>
                    <a:prstGeom prst="rect">
                      <a:avLst/>
                    </a:prstGeom>
                  </pic:spPr>
                </pic:pic>
              </a:graphicData>
            </a:graphic>
          </wp:inline>
        </w:drawing>
      </w:r>
    </w:p>
    <w:p w:rsidR="00334A7D" w:rsidRPr="007C2E32" w:rsidRDefault="00334A7D" w:rsidP="00334A7D">
      <w:pPr>
        <w:pStyle w:val="Caption"/>
      </w:pPr>
      <w:bookmarkStart w:id="31" w:name="_Toc27044634"/>
      <w:r w:rsidRPr="007C2E32">
        <w:t xml:space="preserve">Hình 1. </w:t>
      </w:r>
      <w:r w:rsidRPr="007C2E32">
        <w:fldChar w:fldCharType="begin"/>
      </w:r>
      <w:r w:rsidRPr="007C2E32">
        <w:instrText xml:space="preserve"> SEQ Hình_1. \* ARABIC </w:instrText>
      </w:r>
      <w:r w:rsidRPr="007C2E32">
        <w:fldChar w:fldCharType="separate"/>
      </w:r>
      <w:r w:rsidR="00A3291B">
        <w:rPr>
          <w:noProof/>
        </w:rPr>
        <w:t>1</w:t>
      </w:r>
      <w:r w:rsidRPr="007C2E32">
        <w:fldChar w:fldCharType="end"/>
      </w:r>
      <w:r w:rsidRPr="007C2E32">
        <w:t xml:space="preserve"> Quy trình đặt phòng trực tiếp</w:t>
      </w:r>
      <w:bookmarkEnd w:id="31"/>
    </w:p>
    <w:p w:rsidR="00AE690D" w:rsidRPr="007C2E32" w:rsidRDefault="001E533D" w:rsidP="00121FB2">
      <w:pPr>
        <w:pStyle w:val="Heading3"/>
        <w:numPr>
          <w:ilvl w:val="0"/>
          <w:numId w:val="17"/>
        </w:numPr>
        <w:rPr>
          <w:rFonts w:cs="Times New Roman"/>
          <w:noProof/>
        </w:rPr>
      </w:pPr>
      <w:bookmarkStart w:id="32" w:name="_Toc27046394"/>
      <w:r w:rsidRPr="007C2E32">
        <w:rPr>
          <w:rFonts w:cs="Times New Roman"/>
          <w:noProof/>
        </w:rPr>
        <w:lastRenderedPageBreak/>
        <w:t>Quy trình đặt phòng trực tiếp:</w:t>
      </w:r>
      <w:bookmarkEnd w:id="32"/>
    </w:p>
    <w:p w:rsidR="00AE690D" w:rsidRPr="007C2E32" w:rsidRDefault="001E533D" w:rsidP="0007366A">
      <w:pPr>
        <w:pStyle w:val="ListParagraph"/>
        <w:ind w:left="0" w:firstLine="720"/>
        <w:jc w:val="both"/>
        <w:rPr>
          <w:rFonts w:ascii="Times New Roman" w:hAnsi="Times New Roman"/>
          <w:bCs/>
          <w:noProof/>
          <w:sz w:val="28"/>
          <w:szCs w:val="28"/>
        </w:rPr>
      </w:pPr>
      <w:r w:rsidRPr="0007366A">
        <w:rPr>
          <w:rFonts w:ascii="Times New Roman" w:hAnsi="Times New Roman"/>
          <w:bCs/>
          <w:noProof/>
          <w:sz w:val="28"/>
        </w:rPr>
        <w:t>Mô tả: Khi</w:t>
      </w:r>
      <w:r w:rsidRPr="007C2E32">
        <w:rPr>
          <w:rFonts w:ascii="Times New Roman" w:hAnsi="Times New Roman"/>
          <w:bCs/>
          <w:noProof/>
          <w:sz w:val="28"/>
        </w:rPr>
        <w:t xml:space="preserve"> khách hàng đến khách sạn để đặt phòng trực tiếp, lễ tân tiếp nhận thông tin và kiểm tra phòng còn trống trong thời gian khách muốn ở không. Nếu không thì phản hồi lại cho khách là khách hàng không thể đặt phòng do không còn phòng trống trong thời gian khách muốn ở. Nếu còn phòng  </w:t>
      </w:r>
      <w:r w:rsidRPr="007C2E32">
        <w:rPr>
          <w:rFonts w:ascii="Times New Roman" w:hAnsi="Times New Roman"/>
          <w:bCs/>
          <w:noProof/>
          <w:sz w:val="28"/>
          <w:szCs w:val="28"/>
        </w:rPr>
        <w:t>thì lễ tân sẽ giới thiệu phòng trống trong thời gian khách muốn ở cũng như tư vấn cho khách. Sau đó khách sẽ chọn phòng theo ý họ. Sau đó lễ tân sẽ cung cấp thêm thông tin phòng khách chọn đặt (về loại phòng khách ở, giá, khuyến mãi, phương thức thanh toán và các dịch vụ kèm theo). Sau khi nhận thông tin khách hàng sẽ cung cấp thông tin cá nhân để lễ tân làm thủ tục đặt phòng cho khách.</w:t>
      </w:r>
    </w:p>
    <w:p w:rsidR="007C2E32" w:rsidRPr="007C2E32" w:rsidRDefault="001E533D" w:rsidP="007C2E32">
      <w:pPr>
        <w:pStyle w:val="ListParagraph"/>
        <w:keepNext/>
        <w:ind w:left="0"/>
        <w:jc w:val="center"/>
        <w:rPr>
          <w:rFonts w:ascii="Times New Roman" w:hAnsi="Times New Roman"/>
        </w:rPr>
      </w:pPr>
      <w:r w:rsidRPr="007C2E32">
        <w:rPr>
          <w:rFonts w:ascii="Times New Roman" w:hAnsi="Times New Roman"/>
          <w:bCs/>
          <w:noProof/>
          <w:sz w:val="28"/>
          <w:szCs w:val="28"/>
          <w:lang w:eastAsia="vi-VN"/>
        </w:rPr>
        <w:drawing>
          <wp:inline distT="0" distB="0" distL="0" distR="0" wp14:anchorId="40C1803B" wp14:editId="5A613B03">
            <wp:extent cx="5937250" cy="50736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5079076"/>
                    </a:xfrm>
                    <a:prstGeom prst="rect">
                      <a:avLst/>
                    </a:prstGeom>
                    <a:noFill/>
                    <a:ln>
                      <a:noFill/>
                    </a:ln>
                  </pic:spPr>
                </pic:pic>
              </a:graphicData>
            </a:graphic>
          </wp:inline>
        </w:drawing>
      </w:r>
    </w:p>
    <w:p w:rsidR="00AE690D" w:rsidRPr="007C2E32" w:rsidRDefault="007C2E32" w:rsidP="007C2E32">
      <w:pPr>
        <w:pStyle w:val="Caption"/>
        <w:rPr>
          <w:bCs w:val="0"/>
          <w:noProof/>
          <w:sz w:val="28"/>
          <w:szCs w:val="28"/>
        </w:rPr>
      </w:pPr>
      <w:bookmarkStart w:id="33" w:name="_Toc27044635"/>
      <w:r w:rsidRPr="007C2E32">
        <w:t xml:space="preserve">Hình 1. </w:t>
      </w:r>
      <w:r w:rsidRPr="007C2E32">
        <w:fldChar w:fldCharType="begin"/>
      </w:r>
      <w:r w:rsidRPr="007C2E32">
        <w:instrText xml:space="preserve"> SEQ Hình_1. \* ARABIC </w:instrText>
      </w:r>
      <w:r w:rsidRPr="007C2E32">
        <w:fldChar w:fldCharType="separate"/>
      </w:r>
      <w:r w:rsidR="00A3291B">
        <w:rPr>
          <w:noProof/>
        </w:rPr>
        <w:t>2</w:t>
      </w:r>
      <w:r w:rsidRPr="007C2E32">
        <w:fldChar w:fldCharType="end"/>
      </w:r>
      <w:r w:rsidRPr="007C2E32">
        <w:t xml:space="preserve"> </w:t>
      </w:r>
      <w:r w:rsidRPr="007C2E32">
        <w:rPr>
          <w:noProof/>
        </w:rPr>
        <w:t xml:space="preserve"> Quy trình đặt phòng trực tiếp</w:t>
      </w:r>
      <w:bookmarkEnd w:id="33"/>
    </w:p>
    <w:p w:rsidR="00AE690D" w:rsidRPr="007C2E32" w:rsidRDefault="001E533D" w:rsidP="00121FB2">
      <w:pPr>
        <w:pStyle w:val="Heading3"/>
        <w:numPr>
          <w:ilvl w:val="0"/>
          <w:numId w:val="17"/>
        </w:numPr>
        <w:rPr>
          <w:rFonts w:cs="Times New Roman"/>
          <w:noProof/>
        </w:rPr>
      </w:pPr>
      <w:bookmarkStart w:id="34" w:name="_Toc27046395"/>
      <w:r w:rsidRPr="007C2E32">
        <w:rPr>
          <w:rFonts w:cs="Times New Roman"/>
          <w:noProof/>
        </w:rPr>
        <w:lastRenderedPageBreak/>
        <w:t>Quy trình đổi phòng</w:t>
      </w:r>
      <w:bookmarkEnd w:id="34"/>
    </w:p>
    <w:p w:rsidR="007C2E32" w:rsidRPr="007C2E32" w:rsidRDefault="001E533D" w:rsidP="0007366A">
      <w:pPr>
        <w:keepNext/>
        <w:ind w:firstLine="720"/>
        <w:jc w:val="both"/>
      </w:pPr>
      <w:r w:rsidRPr="007C2E32">
        <w:rPr>
          <w:bCs/>
          <w:noProof/>
        </w:rPr>
        <w:t xml:space="preserve">Mô tả: Khi khách hàng có yêu cầu đổi phòng. Lễ tân sẽ xác nhận thông tin phòng muốn đổi của khách hàng. Khách hàng sẽ xác nhận loại phòng muốn đổi. Sau đó tiếp tân sẽ thực hiện việc chọn lại phòng cho khách hàng. Cho khách đi nhận phòng  mới và cập nhật lại tình trạng phòng cũ cũng như phòng mới. </w:t>
      </w:r>
      <w:r w:rsidRPr="007C2E32">
        <w:rPr>
          <w:bCs/>
          <w:noProof/>
          <w:lang w:eastAsia="vi-VN"/>
        </w:rPr>
        <w:drawing>
          <wp:inline distT="0" distB="0" distL="0" distR="0" wp14:anchorId="5F21CB4A" wp14:editId="2E80B09F">
            <wp:extent cx="5943600" cy="4886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4886325"/>
                    </a:xfrm>
                    <a:prstGeom prst="rect">
                      <a:avLst/>
                    </a:prstGeom>
                    <a:noFill/>
                    <a:ln>
                      <a:noFill/>
                    </a:ln>
                  </pic:spPr>
                </pic:pic>
              </a:graphicData>
            </a:graphic>
          </wp:inline>
        </w:drawing>
      </w:r>
    </w:p>
    <w:p w:rsidR="00AE690D" w:rsidRPr="007C2E32" w:rsidRDefault="007C2E32" w:rsidP="007C2E32">
      <w:pPr>
        <w:pStyle w:val="Caption"/>
        <w:rPr>
          <w:rStyle w:val="CommentReference"/>
          <w:sz w:val="28"/>
          <w:szCs w:val="20"/>
        </w:rPr>
      </w:pPr>
      <w:bookmarkStart w:id="35" w:name="_Toc27044636"/>
      <w:r w:rsidRPr="007C2E32">
        <w:t xml:space="preserve">Hình 1. </w:t>
      </w:r>
      <w:r w:rsidRPr="007C2E32">
        <w:fldChar w:fldCharType="begin"/>
      </w:r>
      <w:r w:rsidRPr="007C2E32">
        <w:instrText xml:space="preserve"> SEQ Hình_1. \* ARABIC </w:instrText>
      </w:r>
      <w:r w:rsidRPr="007C2E32">
        <w:fldChar w:fldCharType="separate"/>
      </w:r>
      <w:r w:rsidR="00A3291B">
        <w:rPr>
          <w:noProof/>
        </w:rPr>
        <w:t>3</w:t>
      </w:r>
      <w:r w:rsidRPr="007C2E32">
        <w:fldChar w:fldCharType="end"/>
      </w:r>
      <w:r w:rsidRPr="007C2E32">
        <w:t xml:space="preserve"> Quy </w:t>
      </w:r>
      <w:r w:rsidRPr="007C2E32">
        <w:rPr>
          <w:noProof/>
        </w:rPr>
        <w:t>trình đổi phòng</w:t>
      </w:r>
      <w:bookmarkEnd w:id="35"/>
    </w:p>
    <w:p w:rsidR="00AE690D" w:rsidRPr="007C2E32" w:rsidRDefault="001E533D">
      <w:pPr>
        <w:rPr>
          <w:rStyle w:val="CommentReference"/>
          <w:noProof/>
        </w:rPr>
      </w:pPr>
      <w:r w:rsidRPr="007C2E32">
        <w:rPr>
          <w:rStyle w:val="CommentReference"/>
          <w:noProof/>
        </w:rPr>
        <w:br w:type="page"/>
      </w:r>
    </w:p>
    <w:p w:rsidR="00AE690D" w:rsidRPr="007C2E32" w:rsidRDefault="001E533D" w:rsidP="00121FB2">
      <w:pPr>
        <w:pStyle w:val="Heading3"/>
        <w:numPr>
          <w:ilvl w:val="0"/>
          <w:numId w:val="17"/>
        </w:numPr>
        <w:rPr>
          <w:rFonts w:cs="Times New Roman"/>
          <w:noProof/>
        </w:rPr>
      </w:pPr>
      <w:r w:rsidRPr="007C2E32">
        <w:rPr>
          <w:rFonts w:cs="Times New Roman"/>
          <w:b w:val="0"/>
          <w:i/>
          <w:iCs/>
          <w:noProof/>
        </w:rPr>
        <w:lastRenderedPageBreak/>
        <w:t xml:space="preserve"> </w:t>
      </w:r>
      <w:bookmarkStart w:id="36" w:name="_Toc27046396"/>
      <w:r w:rsidRPr="007C2E32">
        <w:rPr>
          <w:rFonts w:cs="Times New Roman"/>
          <w:noProof/>
        </w:rPr>
        <w:t>Quy trình gia hạn phòng</w:t>
      </w:r>
      <w:bookmarkEnd w:id="36"/>
    </w:p>
    <w:p w:rsidR="00AE690D" w:rsidRPr="007C2E32" w:rsidRDefault="001E533D" w:rsidP="0007366A">
      <w:pPr>
        <w:pStyle w:val="ListParagraph"/>
        <w:ind w:left="0" w:firstLine="720"/>
        <w:jc w:val="both"/>
        <w:rPr>
          <w:rFonts w:ascii="Times New Roman" w:hAnsi="Times New Roman"/>
          <w:bCs/>
          <w:noProof/>
          <w:sz w:val="28"/>
        </w:rPr>
      </w:pPr>
      <w:r w:rsidRPr="007C2E32">
        <w:rPr>
          <w:rFonts w:ascii="Times New Roman" w:hAnsi="Times New Roman"/>
          <w:bCs/>
          <w:noProof/>
          <w:sz w:val="28"/>
        </w:rPr>
        <w:t>Mô tả: Khi khách hàng muốn gia hạn thêm thời gian thuê phòng của mình.</w:t>
      </w:r>
    </w:p>
    <w:p w:rsidR="00AE690D" w:rsidRPr="007C2E32" w:rsidRDefault="001E533D" w:rsidP="0007366A">
      <w:pPr>
        <w:pStyle w:val="ListParagraph"/>
        <w:ind w:left="0"/>
        <w:jc w:val="both"/>
        <w:rPr>
          <w:rFonts w:ascii="Times New Roman" w:hAnsi="Times New Roman"/>
          <w:bCs/>
          <w:noProof/>
          <w:sz w:val="28"/>
        </w:rPr>
      </w:pPr>
      <w:r w:rsidRPr="007C2E32">
        <w:rPr>
          <w:rFonts w:ascii="Times New Roman" w:hAnsi="Times New Roman"/>
          <w:bCs/>
          <w:noProof/>
          <w:sz w:val="28"/>
        </w:rPr>
        <w:t>Khách hàng khai báo ngày muốn rời phòng. Nhân viên lễ tân kiểm tra thời gian phòng được sử dụng lần tiếp theo nếu có. Nếu từ hiện tại tới ngày mà khách hàng muốn rời phòng mà phòng chưa được đặt trước thì tiếp tân sẽ tiến hành gia hạn phòng cho khách và lưu lại thông tin cho khách. Nếu không thoả mãn sẽ báo với khách hàng là không thể gia hạn phòng, khách hàng sẽ chuyển sang phòng khác còn trống trong khoảng thời gian tiếp theo.</w:t>
      </w:r>
    </w:p>
    <w:p w:rsidR="00AE690D" w:rsidRPr="007C2E32" w:rsidRDefault="00AE690D">
      <w:pPr>
        <w:pStyle w:val="ListParagraph"/>
        <w:ind w:left="0"/>
        <w:rPr>
          <w:rFonts w:ascii="Times New Roman" w:hAnsi="Times New Roman"/>
          <w:bCs/>
          <w:noProof/>
          <w:sz w:val="28"/>
        </w:rPr>
      </w:pPr>
    </w:p>
    <w:p w:rsidR="007C2E32" w:rsidRDefault="001E533D" w:rsidP="007C2E32">
      <w:pPr>
        <w:pStyle w:val="ListParagraph"/>
        <w:keepNext/>
        <w:ind w:left="0"/>
        <w:jc w:val="center"/>
      </w:pPr>
      <w:r w:rsidRPr="007C2E32">
        <w:rPr>
          <w:rFonts w:ascii="Times New Roman" w:hAnsi="Times New Roman"/>
          <w:noProof/>
          <w:lang w:eastAsia="vi-VN"/>
        </w:rPr>
        <w:drawing>
          <wp:inline distT="0" distB="0" distL="114300" distR="114300" wp14:anchorId="1A049C54" wp14:editId="3DEE10D1">
            <wp:extent cx="5962650" cy="450215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a:stretch>
                      <a:fillRect/>
                    </a:stretch>
                  </pic:blipFill>
                  <pic:spPr>
                    <a:xfrm>
                      <a:off x="0" y="0"/>
                      <a:ext cx="5963285" cy="4502629"/>
                    </a:xfrm>
                    <a:prstGeom prst="rect">
                      <a:avLst/>
                    </a:prstGeom>
                    <a:noFill/>
                    <a:ln>
                      <a:noFill/>
                    </a:ln>
                  </pic:spPr>
                </pic:pic>
              </a:graphicData>
            </a:graphic>
          </wp:inline>
        </w:drawing>
      </w:r>
    </w:p>
    <w:p w:rsidR="007C2E32" w:rsidRPr="007C2E32" w:rsidRDefault="007C2E32" w:rsidP="007C2E32">
      <w:pPr>
        <w:pStyle w:val="Caption"/>
      </w:pPr>
      <w:bookmarkStart w:id="37" w:name="_Toc27044637"/>
      <w:r>
        <w:t xml:space="preserve">Hình 1. </w:t>
      </w:r>
      <w:r>
        <w:fldChar w:fldCharType="begin"/>
      </w:r>
      <w:r>
        <w:instrText xml:space="preserve"> SEQ Hình_1. \* ARABIC </w:instrText>
      </w:r>
      <w:r>
        <w:fldChar w:fldCharType="separate"/>
      </w:r>
      <w:r w:rsidR="00A3291B">
        <w:rPr>
          <w:noProof/>
        </w:rPr>
        <w:t>4</w:t>
      </w:r>
      <w:r>
        <w:fldChar w:fldCharType="end"/>
      </w:r>
      <w:r w:rsidRPr="007C2E32">
        <w:t xml:space="preserve"> Quy trình gia hạn phòng</w:t>
      </w:r>
      <w:bookmarkEnd w:id="37"/>
    </w:p>
    <w:p w:rsidR="00AE690D" w:rsidRPr="007C2E32" w:rsidRDefault="001E533D">
      <w:pPr>
        <w:pStyle w:val="ListParagraph"/>
        <w:ind w:left="0"/>
        <w:jc w:val="center"/>
        <w:rPr>
          <w:rFonts w:ascii="Times New Roman" w:hAnsi="Times New Roman"/>
          <w:b/>
          <w:i/>
          <w:iCs/>
          <w:noProof/>
          <w:sz w:val="28"/>
        </w:rPr>
      </w:pPr>
      <w:r w:rsidRPr="007C2E32">
        <w:rPr>
          <w:rFonts w:ascii="Times New Roman" w:hAnsi="Times New Roman"/>
          <w:b/>
          <w:i/>
          <w:iCs/>
          <w:noProof/>
          <w:sz w:val="28"/>
        </w:rPr>
        <w:br w:type="page"/>
      </w:r>
    </w:p>
    <w:p w:rsidR="00AE690D" w:rsidRPr="007C2E32" w:rsidRDefault="001E533D" w:rsidP="00121FB2">
      <w:pPr>
        <w:pStyle w:val="Heading3"/>
        <w:numPr>
          <w:ilvl w:val="0"/>
          <w:numId w:val="17"/>
        </w:numPr>
        <w:rPr>
          <w:rFonts w:cs="Times New Roman"/>
          <w:noProof/>
        </w:rPr>
      </w:pPr>
      <w:bookmarkStart w:id="38" w:name="_Toc27046397"/>
      <w:r w:rsidRPr="007C2E32">
        <w:rPr>
          <w:rFonts w:cs="Times New Roman"/>
          <w:noProof/>
        </w:rPr>
        <w:lastRenderedPageBreak/>
        <w:t>Quy trình nhận phòng</w:t>
      </w:r>
      <w:bookmarkEnd w:id="38"/>
    </w:p>
    <w:p w:rsidR="00AE690D" w:rsidRPr="0007366A" w:rsidRDefault="001E533D" w:rsidP="0007366A">
      <w:pPr>
        <w:pStyle w:val="ListParagraph"/>
        <w:ind w:left="0" w:firstLine="720"/>
        <w:jc w:val="both"/>
        <w:rPr>
          <w:rFonts w:ascii="Times New Roman" w:hAnsi="Times New Roman"/>
          <w:bCs/>
          <w:noProof/>
          <w:sz w:val="28"/>
        </w:rPr>
      </w:pPr>
      <w:r w:rsidRPr="0007366A">
        <w:rPr>
          <w:rFonts w:ascii="Times New Roman" w:hAnsi="Times New Roman"/>
          <w:bCs/>
          <w:noProof/>
          <w:sz w:val="28"/>
        </w:rPr>
        <w:t>Mô tả: Khi khách hàng đến nhận phòng, khách hàng cung cấp những thông tin đã đặt (như chứng minh thư hoặc passport). Sau khi nhận thông tin của khách, kiểm tra thông tin đặt phòng. Nếu không hợp lệ khách cung cấp lại thông tin. Nếu hợp lệ khách hàng xác nhận thông tin. Sau đó tiếp tân sẽ cho người dẫn khách nhận phòng và mang hành lý lên cho khách. Cuối cùng lễ tân cập nhật lại thông tin vào hệ thống.</w:t>
      </w:r>
      <w:r w:rsidRPr="0007366A">
        <w:rPr>
          <w:rFonts w:ascii="Times New Roman" w:hAnsi="Times New Roman"/>
          <w:bCs/>
          <w:noProof/>
        </w:rPr>
        <w:t xml:space="preserve"> </w:t>
      </w:r>
    </w:p>
    <w:p w:rsidR="007C2E32" w:rsidRDefault="001E533D" w:rsidP="00423F34">
      <w:pPr>
        <w:pStyle w:val="ListParagraph"/>
        <w:keepNext/>
        <w:ind w:left="0"/>
        <w:jc w:val="center"/>
      </w:pPr>
      <w:r w:rsidRPr="007C2E32">
        <w:rPr>
          <w:rFonts w:ascii="Times New Roman" w:hAnsi="Times New Roman"/>
          <w:bCs/>
          <w:noProof/>
          <w:color w:val="E7E6E6" w:themeColor="background2"/>
          <w:sz w:val="28"/>
          <w:lang w:eastAsia="vi-VN"/>
        </w:rPr>
        <w:drawing>
          <wp:inline distT="0" distB="0" distL="0" distR="0" wp14:anchorId="7107F4A5" wp14:editId="59414C29">
            <wp:extent cx="5943600" cy="5473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5473356"/>
                    </a:xfrm>
                    <a:prstGeom prst="rect">
                      <a:avLst/>
                    </a:prstGeom>
                    <a:noFill/>
                    <a:ln>
                      <a:noFill/>
                    </a:ln>
                  </pic:spPr>
                </pic:pic>
              </a:graphicData>
            </a:graphic>
          </wp:inline>
        </w:drawing>
      </w:r>
    </w:p>
    <w:p w:rsidR="00AE690D" w:rsidRPr="00423F34" w:rsidRDefault="007C2E32" w:rsidP="00423F34">
      <w:pPr>
        <w:pStyle w:val="Caption"/>
        <w:rPr>
          <w:bCs w:val="0"/>
          <w:noProof/>
          <w:color w:val="E7E6E6" w:themeColor="background2"/>
          <w:sz w:val="28"/>
        </w:rPr>
      </w:pPr>
      <w:bookmarkStart w:id="39" w:name="_Toc27044638"/>
      <w:r>
        <w:t xml:space="preserve">Hình 1. </w:t>
      </w:r>
      <w:r>
        <w:fldChar w:fldCharType="begin"/>
      </w:r>
      <w:r>
        <w:instrText xml:space="preserve"> SEQ Hình_1. \* ARABIC </w:instrText>
      </w:r>
      <w:r>
        <w:fldChar w:fldCharType="separate"/>
      </w:r>
      <w:r w:rsidR="00A3291B">
        <w:rPr>
          <w:noProof/>
        </w:rPr>
        <w:t>5</w:t>
      </w:r>
      <w:r>
        <w:fldChar w:fldCharType="end"/>
      </w:r>
      <w:r w:rsidR="00423F34" w:rsidRPr="00423F34">
        <w:t xml:space="preserve"> Mô hình quy trình nhận phòng</w:t>
      </w:r>
      <w:bookmarkEnd w:id="39"/>
    </w:p>
    <w:p w:rsidR="00AE690D" w:rsidRPr="00423F34" w:rsidRDefault="00AE690D">
      <w:pPr>
        <w:rPr>
          <w:rFonts w:eastAsia="Arial"/>
          <w:b/>
          <w:i/>
          <w:iCs/>
          <w:noProof/>
          <w:szCs w:val="22"/>
        </w:rPr>
      </w:pPr>
    </w:p>
    <w:p w:rsidR="00AE690D" w:rsidRPr="007C2E32" w:rsidRDefault="001E533D" w:rsidP="00121FB2">
      <w:pPr>
        <w:pStyle w:val="Heading3"/>
        <w:numPr>
          <w:ilvl w:val="0"/>
          <w:numId w:val="17"/>
        </w:numPr>
        <w:rPr>
          <w:rFonts w:cs="Times New Roman"/>
          <w:noProof/>
        </w:rPr>
      </w:pPr>
      <w:bookmarkStart w:id="40" w:name="_Toc27046398"/>
      <w:r w:rsidRPr="007C2E32">
        <w:rPr>
          <w:rFonts w:cs="Times New Roman"/>
          <w:noProof/>
        </w:rPr>
        <w:lastRenderedPageBreak/>
        <w:t>Quy trình trả phòng</w:t>
      </w:r>
      <w:bookmarkEnd w:id="40"/>
    </w:p>
    <w:p w:rsidR="00AE690D" w:rsidRPr="007C2E32" w:rsidRDefault="001E533D" w:rsidP="0007366A">
      <w:pPr>
        <w:spacing w:after="0" w:line="240" w:lineRule="auto"/>
        <w:ind w:firstLine="720"/>
        <w:jc w:val="both"/>
        <w:rPr>
          <w:bCs/>
          <w:noProof/>
        </w:rPr>
      </w:pPr>
      <w:r w:rsidRPr="007C2E32">
        <w:rPr>
          <w:bCs/>
          <w:noProof/>
        </w:rPr>
        <w:t>Mô tả: Khi tới thời hạn rời đi thì sẽ đến quầy lễ tân yêu cầu trả phòng. Sau đó lễ tân sẽ thông báo các chi phí phát sinh trong quá trình lưu trú của khách. Khách hang sẽ xác nhận lại các chi phí đó. Lễ tân tiến hành lập hóa đơn cho khách sau đó chuyển hóa đơn cho khách kiểm tra và hỏi khách về phương thức thanh toán. Khách hàng chọn phương thức thanh toán và thanh toán hóa đơn. Đồng thời gửi lại chìa khóa phòng cho lễ tân. Sauk hi nhận lại chìa khóa thì cập nhật lại tình trạng phòng. Hỏi khách về mức độ hài lòng khi lưu trú tại khách sạn. Cuối cùng chào tạm biệt khách.</w:t>
      </w:r>
    </w:p>
    <w:p w:rsidR="00423F34" w:rsidRDefault="001E533D" w:rsidP="00423F34">
      <w:pPr>
        <w:keepNext/>
        <w:spacing w:after="0" w:line="240" w:lineRule="auto"/>
        <w:jc w:val="center"/>
      </w:pPr>
      <w:r w:rsidRPr="007C2E32">
        <w:rPr>
          <w:noProof/>
          <w:lang w:eastAsia="vi-VN"/>
        </w:rPr>
        <w:drawing>
          <wp:inline distT="0" distB="0" distL="114300" distR="114300" wp14:anchorId="3913A23A" wp14:editId="41436309">
            <wp:extent cx="5972175" cy="4615180"/>
            <wp:effectExtent l="0" t="0" r="1905" b="254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stretch>
                      <a:fillRect/>
                    </a:stretch>
                  </pic:blipFill>
                  <pic:spPr>
                    <a:xfrm>
                      <a:off x="0" y="0"/>
                      <a:ext cx="5972175" cy="4615180"/>
                    </a:xfrm>
                    <a:prstGeom prst="rect">
                      <a:avLst/>
                    </a:prstGeom>
                    <a:noFill/>
                    <a:ln>
                      <a:noFill/>
                    </a:ln>
                  </pic:spPr>
                </pic:pic>
              </a:graphicData>
            </a:graphic>
          </wp:inline>
        </w:drawing>
      </w:r>
    </w:p>
    <w:p w:rsidR="00AE690D" w:rsidRPr="00423F34" w:rsidRDefault="00423F34" w:rsidP="00423F34">
      <w:pPr>
        <w:pStyle w:val="Caption"/>
        <w:rPr>
          <w:noProof/>
        </w:rPr>
      </w:pPr>
      <w:bookmarkStart w:id="41" w:name="_Toc27044639"/>
      <w:r>
        <w:t xml:space="preserve">Hình 1. </w:t>
      </w:r>
      <w:r>
        <w:fldChar w:fldCharType="begin"/>
      </w:r>
      <w:r>
        <w:instrText xml:space="preserve"> SEQ Hình_1. \* ARABIC </w:instrText>
      </w:r>
      <w:r>
        <w:fldChar w:fldCharType="separate"/>
      </w:r>
      <w:r w:rsidR="00A3291B">
        <w:rPr>
          <w:noProof/>
        </w:rPr>
        <w:t>6</w:t>
      </w:r>
      <w:r>
        <w:fldChar w:fldCharType="end"/>
      </w:r>
      <w:r w:rsidRPr="00423F34">
        <w:t xml:space="preserve"> Mô hình quy trình trả phòng</w:t>
      </w:r>
      <w:bookmarkEnd w:id="41"/>
    </w:p>
    <w:p w:rsidR="00AE690D" w:rsidRPr="007C2E32" w:rsidRDefault="001E533D">
      <w:pPr>
        <w:rPr>
          <w:noProof/>
        </w:rPr>
      </w:pPr>
      <w:r w:rsidRPr="007C2E32">
        <w:rPr>
          <w:noProof/>
        </w:rPr>
        <w:br w:type="page"/>
      </w:r>
    </w:p>
    <w:p w:rsidR="00AE690D" w:rsidRPr="007C2E32" w:rsidRDefault="001E533D" w:rsidP="007762E6">
      <w:pPr>
        <w:pStyle w:val="Heading2"/>
        <w:numPr>
          <w:ilvl w:val="0"/>
          <w:numId w:val="11"/>
        </w:numPr>
        <w:rPr>
          <w:rFonts w:cs="Times New Roman"/>
          <w:noProof/>
        </w:rPr>
      </w:pPr>
      <w:bookmarkStart w:id="42" w:name="_Toc27046399"/>
      <w:r w:rsidRPr="007C2E32">
        <w:rPr>
          <w:rFonts w:cs="Times New Roman"/>
          <w:noProof/>
        </w:rPr>
        <w:lastRenderedPageBreak/>
        <w:t>Mô hình thực thể kết hợp(ERD):</w:t>
      </w:r>
      <w:bookmarkEnd w:id="42"/>
    </w:p>
    <w:p w:rsidR="00AE690D" w:rsidRPr="007C2E32" w:rsidRDefault="00AE690D">
      <w:pPr>
        <w:pStyle w:val="ListParagraph"/>
        <w:ind w:left="360"/>
        <w:rPr>
          <w:rFonts w:ascii="Times New Roman" w:hAnsi="Times New Roman"/>
          <w:b/>
          <w:noProof/>
          <w:sz w:val="28"/>
          <w:szCs w:val="28"/>
        </w:rPr>
      </w:pPr>
    </w:p>
    <w:p w:rsidR="00423F34" w:rsidRDefault="00C40779" w:rsidP="00423F34">
      <w:pPr>
        <w:keepNext/>
        <w:jc w:val="center"/>
      </w:pPr>
      <w:r w:rsidRPr="007C2E32">
        <w:rPr>
          <w:noProof/>
          <w:lang w:eastAsia="vi-VN"/>
        </w:rPr>
        <w:drawing>
          <wp:inline distT="0" distB="0" distL="0" distR="0" wp14:anchorId="513B338C" wp14:editId="6735758C">
            <wp:extent cx="6461760" cy="5364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461760" cy="5364480"/>
                    </a:xfrm>
                    <a:prstGeom prst="rect">
                      <a:avLst/>
                    </a:prstGeom>
                  </pic:spPr>
                </pic:pic>
              </a:graphicData>
            </a:graphic>
          </wp:inline>
        </w:drawing>
      </w:r>
    </w:p>
    <w:p w:rsidR="00AE690D" w:rsidRPr="00423F34" w:rsidRDefault="00423F34" w:rsidP="00423F34">
      <w:pPr>
        <w:pStyle w:val="Caption"/>
        <w:rPr>
          <w:noProof/>
          <w:lang w:val="en-US"/>
        </w:rPr>
      </w:pPr>
      <w:bookmarkStart w:id="43" w:name="_Toc27044640"/>
      <w:r>
        <w:t xml:space="preserve">Hình 1. </w:t>
      </w:r>
      <w:r>
        <w:fldChar w:fldCharType="begin"/>
      </w:r>
      <w:r>
        <w:instrText xml:space="preserve"> SEQ Hình_1. \* ARABIC </w:instrText>
      </w:r>
      <w:r>
        <w:fldChar w:fldCharType="separate"/>
      </w:r>
      <w:r w:rsidR="00A3291B">
        <w:rPr>
          <w:noProof/>
        </w:rPr>
        <w:t>7</w:t>
      </w:r>
      <w:r>
        <w:fldChar w:fldCharType="end"/>
      </w:r>
      <w:r>
        <w:rPr>
          <w:lang w:val="en-US"/>
        </w:rPr>
        <w:t xml:space="preserve"> Mô hình ERD</w:t>
      </w:r>
      <w:bookmarkEnd w:id="43"/>
    </w:p>
    <w:p w:rsidR="00AE690D" w:rsidRPr="007C2E32" w:rsidRDefault="00AE690D">
      <w:pPr>
        <w:rPr>
          <w:noProof/>
        </w:rPr>
      </w:pPr>
    </w:p>
    <w:p w:rsidR="00AE690D" w:rsidRPr="007C2E32" w:rsidRDefault="00AE690D">
      <w:pPr>
        <w:jc w:val="both"/>
        <w:rPr>
          <w:noProof/>
        </w:rPr>
      </w:pPr>
    </w:p>
    <w:p w:rsidR="00AE690D" w:rsidRPr="007C2E32" w:rsidRDefault="001E533D">
      <w:pPr>
        <w:rPr>
          <w:b/>
          <w:noProof/>
        </w:rPr>
      </w:pPr>
      <w:r w:rsidRPr="007C2E32">
        <w:rPr>
          <w:b/>
          <w:noProof/>
        </w:rPr>
        <w:br w:type="page"/>
      </w:r>
    </w:p>
    <w:p w:rsidR="00AE690D" w:rsidRPr="007C2E32" w:rsidRDefault="001E533D" w:rsidP="007762E6">
      <w:pPr>
        <w:pStyle w:val="Heading2"/>
        <w:numPr>
          <w:ilvl w:val="0"/>
          <w:numId w:val="11"/>
        </w:numPr>
        <w:rPr>
          <w:rFonts w:cs="Times New Roman"/>
          <w:noProof/>
        </w:rPr>
      </w:pPr>
      <w:bookmarkStart w:id="44" w:name="_Toc27046400"/>
      <w:r w:rsidRPr="007C2E32">
        <w:rPr>
          <w:rFonts w:cs="Times New Roman"/>
          <w:noProof/>
        </w:rPr>
        <w:lastRenderedPageBreak/>
        <w:t>Mô hình quan hệ:</w:t>
      </w:r>
      <w:bookmarkEnd w:id="44"/>
    </w:p>
    <w:p w:rsidR="00AE690D" w:rsidRPr="007C2E32" w:rsidRDefault="00AE690D">
      <w:pPr>
        <w:pStyle w:val="ListParagraph"/>
        <w:ind w:left="360"/>
        <w:rPr>
          <w:rFonts w:ascii="Times New Roman" w:hAnsi="Times New Roman"/>
          <w:b/>
          <w:noProof/>
          <w:sz w:val="28"/>
        </w:rPr>
      </w:pPr>
    </w:p>
    <w:p w:rsidR="00AE690D" w:rsidRPr="007C2E32" w:rsidRDefault="00AE690D">
      <w:pPr>
        <w:pStyle w:val="ListParagraph"/>
        <w:ind w:left="360"/>
        <w:rPr>
          <w:rFonts w:ascii="Times New Roman" w:hAnsi="Times New Roman"/>
          <w:bCs/>
          <w:noProof/>
          <w:sz w:val="28"/>
        </w:rPr>
      </w:pPr>
    </w:p>
    <w:p w:rsidR="00423F34" w:rsidRDefault="00443884" w:rsidP="00423F34">
      <w:pPr>
        <w:keepNext/>
        <w:jc w:val="both"/>
      </w:pPr>
      <w:r w:rsidRPr="007C2E32">
        <w:rPr>
          <w:noProof/>
          <w:lang w:eastAsia="vi-VN"/>
        </w:rPr>
        <w:drawing>
          <wp:inline distT="0" distB="0" distL="0" distR="0" wp14:anchorId="08EB6716" wp14:editId="49DE67B2">
            <wp:extent cx="5943600" cy="3965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965575"/>
                    </a:xfrm>
                    <a:prstGeom prst="rect">
                      <a:avLst/>
                    </a:prstGeom>
                  </pic:spPr>
                </pic:pic>
              </a:graphicData>
            </a:graphic>
          </wp:inline>
        </w:drawing>
      </w:r>
    </w:p>
    <w:p w:rsidR="00423F34" w:rsidRPr="00423F34" w:rsidRDefault="00423F34" w:rsidP="00423F34">
      <w:pPr>
        <w:pStyle w:val="Caption"/>
        <w:rPr>
          <w:noProof/>
          <w:lang w:val="en-US"/>
        </w:rPr>
      </w:pPr>
      <w:bookmarkStart w:id="45" w:name="_Toc27044641"/>
      <w:r>
        <w:t xml:space="preserve">Hình 1. </w:t>
      </w:r>
      <w:r>
        <w:fldChar w:fldCharType="begin"/>
      </w:r>
      <w:r>
        <w:instrText xml:space="preserve"> SEQ Hình_1. \* ARABIC </w:instrText>
      </w:r>
      <w:r>
        <w:fldChar w:fldCharType="separate"/>
      </w:r>
      <w:r w:rsidR="00A3291B">
        <w:rPr>
          <w:noProof/>
        </w:rPr>
        <w:t>8</w:t>
      </w:r>
      <w:r>
        <w:fldChar w:fldCharType="end"/>
      </w:r>
      <w:r>
        <w:rPr>
          <w:lang w:val="en-US"/>
        </w:rPr>
        <w:t xml:space="preserve"> Mô hình quan hệ</w:t>
      </w:r>
      <w:bookmarkEnd w:id="45"/>
    </w:p>
    <w:p w:rsidR="00423F34" w:rsidRPr="00423F34" w:rsidRDefault="00423F34" w:rsidP="00423F34">
      <w:pPr>
        <w:pStyle w:val="Caption"/>
        <w:jc w:val="both"/>
        <w:rPr>
          <w:lang w:val="en-US"/>
        </w:rPr>
      </w:pPr>
    </w:p>
    <w:p w:rsidR="00AE690D" w:rsidRPr="007C2E32" w:rsidRDefault="001E533D">
      <w:pPr>
        <w:jc w:val="both"/>
        <w:rPr>
          <w:b/>
          <w:noProof/>
        </w:rPr>
      </w:pPr>
      <w:r w:rsidRPr="007C2E32">
        <w:rPr>
          <w:b/>
          <w:noProof/>
        </w:rPr>
        <w:br w:type="page"/>
      </w:r>
    </w:p>
    <w:p w:rsidR="00AE690D" w:rsidRPr="007C2E32" w:rsidRDefault="001E533D" w:rsidP="00A036B9">
      <w:pPr>
        <w:pStyle w:val="Heading2"/>
        <w:numPr>
          <w:ilvl w:val="0"/>
          <w:numId w:val="11"/>
        </w:numPr>
        <w:rPr>
          <w:rFonts w:cs="Times New Roman"/>
          <w:noProof/>
        </w:rPr>
      </w:pPr>
      <w:bookmarkStart w:id="46" w:name="_Toc27046401"/>
      <w:r w:rsidRPr="007C2E32">
        <w:rPr>
          <w:rFonts w:cs="Times New Roman"/>
          <w:noProof/>
        </w:rPr>
        <w:lastRenderedPageBreak/>
        <w:t>Biểu diễn các ràng buộc toàn vẹn:</w:t>
      </w:r>
      <w:bookmarkEnd w:id="46"/>
    </w:p>
    <w:p w:rsidR="00AE690D" w:rsidRPr="00BA6A73" w:rsidRDefault="001E533D" w:rsidP="00A036B9">
      <w:pPr>
        <w:rPr>
          <w:b/>
          <w:bCs/>
          <w:i/>
          <w:iCs/>
          <w:noProof/>
        </w:rPr>
      </w:pPr>
      <w:r w:rsidRPr="007C2E32">
        <w:rPr>
          <w:b/>
          <w:bCs/>
          <w:i/>
          <w:iCs/>
          <w:noProof/>
        </w:rPr>
        <w:t>R1:”Ngày nhận phòng phải trước ngày rời đi”</w:t>
      </w:r>
    </w:p>
    <w:p w:rsidR="007A0226" w:rsidRPr="00BA6A73" w:rsidRDefault="007A0226" w:rsidP="007A0226">
      <w:pPr>
        <w:ind w:firstLine="360"/>
        <w:rPr>
          <w:b/>
          <w:bCs/>
          <w:iCs/>
          <w:noProof/>
        </w:rPr>
      </w:pPr>
      <w:r w:rsidRPr="00BA6A73">
        <w:rPr>
          <w:bCs/>
          <w:noProof/>
        </w:rPr>
        <w:t>Bối</w:t>
      </w:r>
      <w:r w:rsidRPr="00BA6A73">
        <w:rPr>
          <w:b/>
          <w:bCs/>
          <w:iCs/>
          <w:noProof/>
        </w:rPr>
        <w:t xml:space="preserve"> </w:t>
      </w:r>
      <w:r w:rsidRPr="00BA6A73">
        <w:rPr>
          <w:bCs/>
          <w:noProof/>
        </w:rPr>
        <w:t>cảnh</w:t>
      </w:r>
      <w:r w:rsidRPr="00BA6A73">
        <w:rPr>
          <w:b/>
          <w:bCs/>
          <w:iCs/>
          <w:noProof/>
        </w:rPr>
        <w:t>:</w:t>
      </w:r>
      <w:r w:rsidRPr="00BA6A73">
        <w:rPr>
          <w:bCs/>
          <w:noProof/>
        </w:rPr>
        <w:t xml:space="preserve"> PHIEUDATPHONG</w:t>
      </w:r>
    </w:p>
    <w:p w:rsidR="00AE690D" w:rsidRPr="007C2E32" w:rsidRDefault="007A0226">
      <w:pPr>
        <w:pStyle w:val="ListParagraph"/>
        <w:ind w:left="360"/>
        <w:rPr>
          <w:rFonts w:ascii="Times New Roman" w:hAnsi="Times New Roman"/>
          <w:bCs/>
          <w:noProof/>
          <w:sz w:val="28"/>
        </w:rPr>
      </w:pPr>
      <m:oMath>
        <m:r>
          <m:rPr>
            <m:sty m:val="p"/>
          </m:rPr>
          <w:rPr>
            <w:rFonts w:ascii="Cambria Math" w:hAnsi="Cambria Math"/>
            <w:noProof/>
            <w:sz w:val="28"/>
          </w:rPr>
          <m:t xml:space="preserve">∀pdp∈PHIEUDATPHONG: </m:t>
        </m:r>
      </m:oMath>
      <w:r w:rsidR="001E533D" w:rsidRPr="007C2E32">
        <w:rPr>
          <w:rFonts w:ascii="Times New Roman" w:hAnsi="Times New Roman"/>
          <w:bCs/>
          <w:noProof/>
          <w:sz w:val="28"/>
        </w:rPr>
        <w:t>pdp.</w:t>
      </w:r>
      <w:r w:rsidR="00F62B97" w:rsidRPr="007C2E32">
        <w:rPr>
          <w:rFonts w:ascii="Times New Roman" w:hAnsi="Times New Roman"/>
          <w:bCs/>
          <w:noProof/>
          <w:sz w:val="28"/>
        </w:rPr>
        <w:t>NGAYVAO</w:t>
      </w:r>
      <w:r w:rsidR="001E533D" w:rsidRPr="007C2E32">
        <w:rPr>
          <w:rFonts w:ascii="Times New Roman" w:hAnsi="Times New Roman"/>
          <w:bCs/>
          <w:noProof/>
          <w:sz w:val="28"/>
        </w:rPr>
        <w:t xml:space="preserve"> &lt;  pdp.</w:t>
      </w:r>
      <w:r w:rsidR="00F62B97" w:rsidRPr="007C2E32">
        <w:rPr>
          <w:rFonts w:ascii="Times New Roman" w:hAnsi="Times New Roman"/>
          <w:bCs/>
          <w:noProof/>
          <w:sz w:val="28"/>
        </w:rPr>
        <w:t>NGAYRA</w:t>
      </w:r>
    </w:p>
    <w:p w:rsidR="00AE690D" w:rsidRPr="007C2E32" w:rsidRDefault="001E533D">
      <w:pPr>
        <w:pStyle w:val="ListParagraph"/>
        <w:ind w:left="360"/>
        <w:rPr>
          <w:rFonts w:ascii="Times New Roman" w:hAnsi="Times New Roman"/>
          <w:bCs/>
          <w:noProof/>
          <w:sz w:val="28"/>
          <w:u w:val="single"/>
        </w:rPr>
      </w:pPr>
      <w:r w:rsidRPr="007C2E32">
        <w:rPr>
          <w:rFonts w:ascii="Times New Roman" w:hAnsi="Times New Roman"/>
          <w:bCs/>
          <w:noProof/>
          <w:sz w:val="28"/>
          <w:u w:val="single"/>
        </w:rPr>
        <w:t>Bảng tầm ảnh hưởng:</w:t>
      </w:r>
    </w:p>
    <w:tbl>
      <w:tblPr>
        <w:tblStyle w:val="TableGrid"/>
        <w:tblW w:w="0" w:type="auto"/>
        <w:tblInd w:w="360" w:type="dxa"/>
        <w:tblLook w:val="04A0" w:firstRow="1" w:lastRow="0" w:firstColumn="1" w:lastColumn="0" w:noHBand="0" w:noVBand="1"/>
      </w:tblPr>
      <w:tblGrid>
        <w:gridCol w:w="2581"/>
        <w:gridCol w:w="1736"/>
        <w:gridCol w:w="1655"/>
        <w:gridCol w:w="3244"/>
      </w:tblGrid>
      <w:tr w:rsidR="00A036B9" w:rsidRPr="007C2E32" w:rsidTr="00A036B9">
        <w:tc>
          <w:tcPr>
            <w:tcW w:w="2394" w:type="dxa"/>
          </w:tcPr>
          <w:p w:rsidR="00A036B9" w:rsidRPr="007C2E32" w:rsidRDefault="00A036B9">
            <w:pPr>
              <w:pStyle w:val="ListParagraph"/>
              <w:ind w:left="0"/>
              <w:rPr>
                <w:rFonts w:ascii="Times New Roman" w:hAnsi="Times New Roman"/>
                <w:bCs/>
                <w:noProof/>
                <w:sz w:val="28"/>
              </w:rPr>
            </w:pPr>
          </w:p>
        </w:tc>
        <w:tc>
          <w:tcPr>
            <w:tcW w:w="2394" w:type="dxa"/>
          </w:tcPr>
          <w:p w:rsidR="00A036B9" w:rsidRPr="007C2E32" w:rsidRDefault="00A036B9">
            <w:pPr>
              <w:pStyle w:val="ListParagraph"/>
              <w:ind w:left="0"/>
              <w:rPr>
                <w:rFonts w:ascii="Times New Roman" w:hAnsi="Times New Roman"/>
                <w:bCs/>
                <w:noProof/>
                <w:sz w:val="28"/>
                <w:lang w:val="en-US"/>
              </w:rPr>
            </w:pPr>
            <w:r w:rsidRPr="007C2E32">
              <w:rPr>
                <w:rFonts w:ascii="Times New Roman" w:hAnsi="Times New Roman"/>
                <w:bCs/>
                <w:noProof/>
                <w:sz w:val="28"/>
                <w:lang w:val="en-US"/>
              </w:rPr>
              <w:t>Thêm</w:t>
            </w:r>
          </w:p>
        </w:tc>
        <w:tc>
          <w:tcPr>
            <w:tcW w:w="2394" w:type="dxa"/>
          </w:tcPr>
          <w:p w:rsidR="00A036B9" w:rsidRPr="007C2E32" w:rsidRDefault="00A036B9">
            <w:pPr>
              <w:pStyle w:val="ListParagraph"/>
              <w:ind w:left="0"/>
              <w:rPr>
                <w:rFonts w:ascii="Times New Roman" w:hAnsi="Times New Roman"/>
                <w:bCs/>
                <w:noProof/>
                <w:sz w:val="28"/>
                <w:lang w:val="en-US"/>
              </w:rPr>
            </w:pPr>
            <w:r w:rsidRPr="007C2E32">
              <w:rPr>
                <w:rFonts w:ascii="Times New Roman" w:hAnsi="Times New Roman"/>
                <w:bCs/>
                <w:noProof/>
                <w:sz w:val="28"/>
                <w:lang w:val="en-US"/>
              </w:rPr>
              <w:t>Xóa</w:t>
            </w:r>
          </w:p>
        </w:tc>
        <w:tc>
          <w:tcPr>
            <w:tcW w:w="2394" w:type="dxa"/>
          </w:tcPr>
          <w:p w:rsidR="00A036B9" w:rsidRPr="007C2E32" w:rsidRDefault="00A036B9">
            <w:pPr>
              <w:pStyle w:val="ListParagraph"/>
              <w:ind w:left="0"/>
              <w:rPr>
                <w:rFonts w:ascii="Times New Roman" w:hAnsi="Times New Roman"/>
                <w:bCs/>
                <w:noProof/>
                <w:sz w:val="28"/>
                <w:lang w:val="en-US"/>
              </w:rPr>
            </w:pPr>
            <w:r w:rsidRPr="007C2E32">
              <w:rPr>
                <w:rFonts w:ascii="Times New Roman" w:hAnsi="Times New Roman"/>
                <w:bCs/>
                <w:noProof/>
                <w:sz w:val="28"/>
                <w:lang w:val="en-US"/>
              </w:rPr>
              <w:t>Sửa</w:t>
            </w:r>
          </w:p>
        </w:tc>
      </w:tr>
      <w:tr w:rsidR="00A036B9" w:rsidRPr="007C2E32" w:rsidTr="00A036B9">
        <w:tc>
          <w:tcPr>
            <w:tcW w:w="2394" w:type="dxa"/>
          </w:tcPr>
          <w:p w:rsidR="00A036B9" w:rsidRPr="007C2E32" w:rsidRDefault="00A036B9">
            <w:pPr>
              <w:pStyle w:val="ListParagraph"/>
              <w:ind w:left="0"/>
              <w:rPr>
                <w:rFonts w:ascii="Times New Roman" w:hAnsi="Times New Roman"/>
                <w:bCs/>
                <w:noProof/>
                <w:sz w:val="28"/>
                <w:lang w:val="en-US"/>
              </w:rPr>
            </w:pPr>
            <w:r w:rsidRPr="007C2E32">
              <w:rPr>
                <w:rFonts w:ascii="Times New Roman" w:hAnsi="Times New Roman"/>
                <w:bCs/>
                <w:noProof/>
                <w:sz w:val="28"/>
                <w:lang w:val="en-US"/>
              </w:rPr>
              <w:t>PHIEUDATPHONG</w:t>
            </w:r>
          </w:p>
        </w:tc>
        <w:tc>
          <w:tcPr>
            <w:tcW w:w="2394" w:type="dxa"/>
          </w:tcPr>
          <w:p w:rsidR="00A036B9" w:rsidRPr="007C2E32" w:rsidRDefault="00A036B9">
            <w:pPr>
              <w:pStyle w:val="ListParagraph"/>
              <w:ind w:left="0"/>
              <w:rPr>
                <w:rFonts w:ascii="Times New Roman" w:hAnsi="Times New Roman"/>
                <w:bCs/>
                <w:noProof/>
                <w:sz w:val="28"/>
                <w:lang w:val="en-US"/>
              </w:rPr>
            </w:pPr>
            <w:r w:rsidRPr="007C2E32">
              <w:rPr>
                <w:rFonts w:ascii="Times New Roman" w:hAnsi="Times New Roman"/>
                <w:bCs/>
                <w:noProof/>
                <w:sz w:val="28"/>
                <w:lang w:val="en-US"/>
              </w:rPr>
              <w:t>+</w:t>
            </w:r>
          </w:p>
        </w:tc>
        <w:tc>
          <w:tcPr>
            <w:tcW w:w="2394" w:type="dxa"/>
          </w:tcPr>
          <w:p w:rsidR="00A036B9" w:rsidRPr="007C2E32" w:rsidRDefault="00A036B9">
            <w:pPr>
              <w:pStyle w:val="ListParagraph"/>
              <w:ind w:left="0"/>
              <w:rPr>
                <w:rFonts w:ascii="Times New Roman" w:hAnsi="Times New Roman"/>
                <w:bCs/>
                <w:noProof/>
                <w:sz w:val="28"/>
                <w:lang w:val="en-US"/>
              </w:rPr>
            </w:pPr>
            <w:r w:rsidRPr="007C2E32">
              <w:rPr>
                <w:rFonts w:ascii="Times New Roman" w:hAnsi="Times New Roman"/>
                <w:bCs/>
                <w:noProof/>
                <w:sz w:val="28"/>
                <w:lang w:val="en-US"/>
              </w:rPr>
              <w:t>-</w:t>
            </w:r>
          </w:p>
        </w:tc>
        <w:tc>
          <w:tcPr>
            <w:tcW w:w="2394" w:type="dxa"/>
          </w:tcPr>
          <w:p w:rsidR="00A036B9" w:rsidRPr="007C2E32" w:rsidRDefault="00A036B9">
            <w:pPr>
              <w:pStyle w:val="ListParagraph"/>
              <w:ind w:left="0"/>
              <w:rPr>
                <w:rFonts w:ascii="Times New Roman" w:hAnsi="Times New Roman"/>
                <w:bCs/>
                <w:noProof/>
                <w:sz w:val="28"/>
                <w:lang w:val="en-US"/>
              </w:rPr>
            </w:pPr>
            <w:r w:rsidRPr="007C2E32">
              <w:rPr>
                <w:rFonts w:ascii="Times New Roman" w:hAnsi="Times New Roman"/>
                <w:bCs/>
                <w:noProof/>
                <w:sz w:val="28"/>
                <w:lang w:val="en-US"/>
              </w:rPr>
              <w:t>+(NGAYVAO,NGAYRA)</w:t>
            </w:r>
          </w:p>
        </w:tc>
      </w:tr>
    </w:tbl>
    <w:p w:rsidR="00A036B9" w:rsidRPr="007C2E32" w:rsidRDefault="00A036B9" w:rsidP="00A036B9">
      <w:pPr>
        <w:rPr>
          <w:rFonts w:eastAsia="Arial"/>
          <w:bCs/>
          <w:i/>
          <w:noProof/>
          <w:szCs w:val="22"/>
          <w:lang w:val="en-US"/>
        </w:rPr>
      </w:pPr>
    </w:p>
    <w:p w:rsidR="00AE690D" w:rsidRPr="007C2E32" w:rsidRDefault="001E533D" w:rsidP="00A036B9">
      <w:pPr>
        <w:rPr>
          <w:b/>
          <w:bCs/>
          <w:i/>
          <w:iCs/>
          <w:noProof/>
        </w:rPr>
      </w:pPr>
      <w:r w:rsidRPr="007C2E32">
        <w:rPr>
          <w:b/>
          <w:bCs/>
          <w:i/>
          <w:iCs/>
          <w:noProof/>
        </w:rPr>
        <w:t>R2:”Ngày nhận phòng và ngày rời đi phải khác nhau”</w:t>
      </w:r>
    </w:p>
    <w:p w:rsidR="007A0226" w:rsidRPr="007C2E32" w:rsidRDefault="007A0226" w:rsidP="007A0226">
      <w:pPr>
        <w:ind w:firstLine="360"/>
        <w:rPr>
          <w:b/>
          <w:bCs/>
          <w:iCs/>
          <w:noProof/>
          <w:lang w:val="en-US"/>
        </w:rPr>
      </w:pPr>
      <w:r w:rsidRPr="007C2E32">
        <w:rPr>
          <w:bCs/>
          <w:noProof/>
          <w:lang w:val="en-US"/>
        </w:rPr>
        <w:t>Bối</w:t>
      </w:r>
      <w:r w:rsidRPr="007C2E32">
        <w:rPr>
          <w:b/>
          <w:bCs/>
          <w:iCs/>
          <w:noProof/>
          <w:lang w:val="en-US"/>
        </w:rPr>
        <w:t xml:space="preserve"> </w:t>
      </w:r>
      <w:r w:rsidRPr="007C2E32">
        <w:rPr>
          <w:bCs/>
          <w:noProof/>
          <w:lang w:val="en-US"/>
        </w:rPr>
        <w:t>cảnh</w:t>
      </w:r>
      <w:r w:rsidRPr="007C2E32">
        <w:rPr>
          <w:b/>
          <w:bCs/>
          <w:iCs/>
          <w:noProof/>
          <w:lang w:val="en-US"/>
        </w:rPr>
        <w:t>:</w:t>
      </w:r>
      <w:r w:rsidRPr="007C2E32">
        <w:rPr>
          <w:bCs/>
          <w:noProof/>
          <w:lang w:val="en-US"/>
        </w:rPr>
        <w:t xml:space="preserve"> PHIEUDATPHONG</w:t>
      </w:r>
    </w:p>
    <w:p w:rsidR="00AE690D" w:rsidRPr="007C2E32" w:rsidRDefault="007A0226">
      <w:pPr>
        <w:pStyle w:val="ListParagraph"/>
        <w:ind w:left="360"/>
        <w:rPr>
          <w:rFonts w:ascii="Times New Roman" w:hAnsi="Times New Roman"/>
          <w:noProof/>
          <w:sz w:val="28"/>
          <w:lang w:val="en-US"/>
        </w:rPr>
      </w:pPr>
      <m:oMathPara>
        <m:oMathParaPr>
          <m:jc m:val="left"/>
        </m:oMathParaPr>
        <m:oMath>
          <m:r>
            <m:rPr>
              <m:sty m:val="p"/>
            </m:rPr>
            <w:rPr>
              <w:rFonts w:ascii="Cambria Math" w:hAnsi="Cambria Math"/>
              <w:noProof/>
              <w:sz w:val="28"/>
            </w:rPr>
            <m:t>∀pdp1∈</m:t>
          </m:r>
          <m:r>
            <m:rPr>
              <m:sty m:val="p"/>
            </m:rPr>
            <w:rPr>
              <w:rFonts w:ascii="Cambria Math" w:hAnsi="Cambria Math"/>
              <w:noProof/>
            </w:rPr>
            <m:t>PHIEUDATPHONG</m:t>
          </m:r>
          <m:r>
            <m:rPr>
              <m:sty m:val="p"/>
            </m:rPr>
            <w:rPr>
              <w:rFonts w:ascii="Cambria Math" w:hAnsi="Cambria Math"/>
              <w:noProof/>
              <w:sz w:val="28"/>
            </w:rPr>
            <m:t>,∀hd∈HOADON</m:t>
          </m:r>
        </m:oMath>
      </m:oMathPara>
    </w:p>
    <w:p w:rsidR="00AE690D" w:rsidRPr="007C2E32" w:rsidRDefault="001E533D">
      <w:pPr>
        <w:pStyle w:val="ListParagraph"/>
        <w:ind w:left="360"/>
        <w:rPr>
          <w:rFonts w:ascii="Times New Roman" w:hAnsi="Times New Roman"/>
          <w:bCs/>
          <w:noProof/>
          <w:sz w:val="28"/>
        </w:rPr>
      </w:pPr>
      <w:r w:rsidRPr="007C2E32">
        <w:rPr>
          <w:rFonts w:ascii="Times New Roman" w:hAnsi="Times New Roman"/>
          <w:bCs/>
          <w:noProof/>
          <w:sz w:val="28"/>
        </w:rPr>
        <w:t>pdp1.</w:t>
      </w:r>
      <w:r w:rsidR="00F62B97" w:rsidRPr="007C2E32">
        <w:rPr>
          <w:rFonts w:ascii="Times New Roman" w:hAnsi="Times New Roman"/>
          <w:bCs/>
          <w:noProof/>
          <w:sz w:val="28"/>
        </w:rPr>
        <w:t xml:space="preserve">NGAY RA </w:t>
      </w:r>
      <m:oMath>
        <m:r>
          <m:rPr>
            <m:sty m:val="p"/>
          </m:rPr>
          <w:rPr>
            <w:rFonts w:ascii="Cambria Math" w:hAnsi="Cambria Math"/>
            <w:noProof/>
          </w:rPr>
          <m:t>≠</m:t>
        </m:r>
      </m:oMath>
      <w:r w:rsidRPr="007C2E32">
        <w:rPr>
          <w:rFonts w:ascii="Times New Roman" w:hAnsi="Times New Roman"/>
          <w:bCs/>
          <w:noProof/>
          <w:sz w:val="28"/>
        </w:rPr>
        <w:t xml:space="preserve">  hd.</w:t>
      </w:r>
      <w:r w:rsidR="00F62B97" w:rsidRPr="007C2E32">
        <w:rPr>
          <w:rFonts w:ascii="Times New Roman" w:hAnsi="Times New Roman"/>
          <w:bCs/>
          <w:noProof/>
          <w:sz w:val="28"/>
        </w:rPr>
        <w:t>NGAYTRAPHONG</w:t>
      </w:r>
    </w:p>
    <w:p w:rsidR="00AE690D" w:rsidRPr="007C2E32" w:rsidRDefault="001E533D">
      <w:pPr>
        <w:pStyle w:val="ListParagraph"/>
        <w:ind w:left="360"/>
        <w:rPr>
          <w:rFonts w:ascii="Times New Roman" w:hAnsi="Times New Roman"/>
          <w:bCs/>
          <w:noProof/>
          <w:sz w:val="28"/>
          <w:u w:val="single"/>
        </w:rPr>
      </w:pPr>
      <w:r w:rsidRPr="007C2E32">
        <w:rPr>
          <w:rFonts w:ascii="Times New Roman" w:hAnsi="Times New Roman"/>
          <w:bCs/>
          <w:noProof/>
          <w:sz w:val="28"/>
          <w:u w:val="single"/>
        </w:rPr>
        <w:t>Bảng tầm ảnh hưởng:</w:t>
      </w:r>
    </w:p>
    <w:tbl>
      <w:tblPr>
        <w:tblStyle w:val="TableGrid"/>
        <w:tblW w:w="0" w:type="auto"/>
        <w:tblInd w:w="360" w:type="dxa"/>
        <w:tblLook w:val="04A0" w:firstRow="1" w:lastRow="0" w:firstColumn="1" w:lastColumn="0" w:noHBand="0" w:noVBand="1"/>
      </w:tblPr>
      <w:tblGrid>
        <w:gridCol w:w="2581"/>
        <w:gridCol w:w="1736"/>
        <w:gridCol w:w="1655"/>
        <w:gridCol w:w="3244"/>
      </w:tblGrid>
      <w:tr w:rsidR="00A036B9" w:rsidRPr="007C2E32" w:rsidTr="00480DB2">
        <w:tc>
          <w:tcPr>
            <w:tcW w:w="2394" w:type="dxa"/>
          </w:tcPr>
          <w:p w:rsidR="00A036B9" w:rsidRPr="007C2E32" w:rsidRDefault="00A036B9" w:rsidP="00480DB2">
            <w:pPr>
              <w:pStyle w:val="ListParagraph"/>
              <w:ind w:left="0"/>
              <w:rPr>
                <w:rFonts w:ascii="Times New Roman" w:hAnsi="Times New Roman"/>
                <w:bCs/>
                <w:noProof/>
                <w:sz w:val="28"/>
              </w:rPr>
            </w:pPr>
          </w:p>
        </w:tc>
        <w:tc>
          <w:tcPr>
            <w:tcW w:w="239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Thêm</w:t>
            </w:r>
          </w:p>
        </w:tc>
        <w:tc>
          <w:tcPr>
            <w:tcW w:w="239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Xóa</w:t>
            </w:r>
          </w:p>
        </w:tc>
        <w:tc>
          <w:tcPr>
            <w:tcW w:w="239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Sửa</w:t>
            </w:r>
          </w:p>
        </w:tc>
      </w:tr>
      <w:tr w:rsidR="00A036B9" w:rsidRPr="007C2E32" w:rsidTr="00480DB2">
        <w:tc>
          <w:tcPr>
            <w:tcW w:w="239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PHIEUDATPHONG</w:t>
            </w:r>
          </w:p>
        </w:tc>
        <w:tc>
          <w:tcPr>
            <w:tcW w:w="239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w:t>
            </w:r>
          </w:p>
        </w:tc>
        <w:tc>
          <w:tcPr>
            <w:tcW w:w="239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w:t>
            </w:r>
          </w:p>
        </w:tc>
        <w:tc>
          <w:tcPr>
            <w:tcW w:w="239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+(NGAYVAO,NGAYRA)</w:t>
            </w:r>
          </w:p>
        </w:tc>
      </w:tr>
      <w:tr w:rsidR="00A036B9" w:rsidRPr="007C2E32" w:rsidTr="00480DB2">
        <w:tc>
          <w:tcPr>
            <w:tcW w:w="239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HOADON</w:t>
            </w:r>
          </w:p>
        </w:tc>
        <w:tc>
          <w:tcPr>
            <w:tcW w:w="239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w:t>
            </w:r>
          </w:p>
        </w:tc>
        <w:tc>
          <w:tcPr>
            <w:tcW w:w="239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w:t>
            </w:r>
          </w:p>
        </w:tc>
        <w:tc>
          <w:tcPr>
            <w:tcW w:w="239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+(NGAYTRAPHONG)</w:t>
            </w:r>
          </w:p>
        </w:tc>
      </w:tr>
    </w:tbl>
    <w:p w:rsidR="00AE690D" w:rsidRPr="007C2E32" w:rsidRDefault="002F7F81" w:rsidP="00A036B9">
      <w:pPr>
        <w:rPr>
          <w:b/>
          <w:bCs/>
          <w:i/>
          <w:iCs/>
          <w:noProof/>
        </w:rPr>
      </w:pPr>
      <w:r w:rsidRPr="007C2E32">
        <w:rPr>
          <w:b/>
          <w:bCs/>
          <w:i/>
          <w:iCs/>
          <w:noProof/>
        </w:rPr>
        <w:t>R3</w:t>
      </w:r>
      <w:r w:rsidR="001E533D" w:rsidRPr="007C2E32">
        <w:rPr>
          <w:b/>
          <w:bCs/>
          <w:i/>
          <w:iCs/>
          <w:noProof/>
        </w:rPr>
        <w:t>:”Ngày trả phòng phải trước hoặc ngay ngày rời đi”</w:t>
      </w:r>
    </w:p>
    <w:p w:rsidR="007A0226" w:rsidRPr="007C2E32" w:rsidRDefault="007A0226" w:rsidP="007A0226">
      <w:pPr>
        <w:ind w:firstLine="360"/>
        <w:rPr>
          <w:b/>
          <w:bCs/>
          <w:iCs/>
          <w:noProof/>
          <w:lang w:val="en-US"/>
        </w:rPr>
      </w:pPr>
      <w:r w:rsidRPr="007C2E32">
        <w:rPr>
          <w:bCs/>
          <w:noProof/>
          <w:lang w:val="en-US"/>
        </w:rPr>
        <w:t>Bối</w:t>
      </w:r>
      <w:r w:rsidRPr="007C2E32">
        <w:rPr>
          <w:b/>
          <w:bCs/>
          <w:iCs/>
          <w:noProof/>
          <w:lang w:val="en-US"/>
        </w:rPr>
        <w:t xml:space="preserve"> </w:t>
      </w:r>
      <w:r w:rsidRPr="007C2E32">
        <w:rPr>
          <w:bCs/>
          <w:noProof/>
          <w:lang w:val="en-US"/>
        </w:rPr>
        <w:t>cảnh</w:t>
      </w:r>
      <w:r w:rsidRPr="007C2E32">
        <w:rPr>
          <w:b/>
          <w:bCs/>
          <w:iCs/>
          <w:noProof/>
          <w:lang w:val="en-US"/>
        </w:rPr>
        <w:t>:</w:t>
      </w:r>
      <w:r w:rsidRPr="007C2E32">
        <w:rPr>
          <w:bCs/>
          <w:noProof/>
          <w:lang w:val="en-US"/>
        </w:rPr>
        <w:t xml:space="preserve"> PHIEUDATPHONG</w:t>
      </w:r>
    </w:p>
    <w:p w:rsidR="00F62B97" w:rsidRPr="007C2E32" w:rsidRDefault="007A0226" w:rsidP="00F62B97">
      <w:pPr>
        <w:pStyle w:val="ListParagraph"/>
        <w:ind w:left="360"/>
        <w:rPr>
          <w:rFonts w:ascii="Times New Roman" w:hAnsi="Times New Roman"/>
          <w:bCs/>
          <w:iCs/>
          <w:noProof/>
          <w:sz w:val="28"/>
        </w:rPr>
      </w:pPr>
      <m:oMathPara>
        <m:oMathParaPr>
          <m:jc m:val="left"/>
        </m:oMathParaPr>
        <m:oMath>
          <m:r>
            <m:rPr>
              <m:sty m:val="p"/>
            </m:rPr>
            <w:rPr>
              <w:rFonts w:ascii="Cambria Math" w:hAnsi="Cambria Math"/>
              <w:noProof/>
              <w:sz w:val="28"/>
            </w:rPr>
            <m:t>∀pdp1∈</m:t>
          </m:r>
          <m:r>
            <m:rPr>
              <m:sty m:val="p"/>
            </m:rPr>
            <w:rPr>
              <w:rFonts w:ascii="Cambria Math" w:hAnsi="Cambria Math"/>
              <w:noProof/>
            </w:rPr>
            <m:t>PHIEUDATPHONG</m:t>
          </m:r>
          <m:r>
            <m:rPr>
              <m:sty m:val="p"/>
            </m:rPr>
            <w:rPr>
              <w:rFonts w:ascii="Cambria Math" w:hAnsi="Cambria Math"/>
              <w:noProof/>
              <w:sz w:val="28"/>
            </w:rPr>
            <m:t>,∀hd∈HOADON</m:t>
          </m:r>
        </m:oMath>
      </m:oMathPara>
    </w:p>
    <w:p w:rsidR="00F62B97" w:rsidRPr="007C2E32" w:rsidRDefault="007A0226" w:rsidP="00F62B97">
      <w:pPr>
        <w:pStyle w:val="ListParagraph"/>
        <w:ind w:left="360"/>
        <w:rPr>
          <w:rFonts w:ascii="Times New Roman" w:hAnsi="Times New Roman"/>
          <w:bCs/>
          <w:noProof/>
          <w:sz w:val="28"/>
        </w:rPr>
      </w:pPr>
      <m:oMath>
        <m:r>
          <m:rPr>
            <m:sty m:val="p"/>
          </m:rPr>
          <w:rPr>
            <w:rFonts w:ascii="Cambria Math" w:hAnsi="Cambria Math"/>
            <w:noProof/>
            <w:sz w:val="28"/>
          </w:rPr>
          <m:t xml:space="preserve"> </m:t>
        </m:r>
      </m:oMath>
      <w:r w:rsidR="00F62B97" w:rsidRPr="007C2E32">
        <w:rPr>
          <w:rFonts w:ascii="Times New Roman" w:hAnsi="Times New Roman"/>
          <w:bCs/>
          <w:noProof/>
          <w:sz w:val="28"/>
        </w:rPr>
        <w:t>pdp1.NGAY RA &lt;=  hd.NGAYTRAPHONG</w:t>
      </w:r>
    </w:p>
    <w:p w:rsidR="00AE690D" w:rsidRPr="007C2E32" w:rsidRDefault="00AE690D">
      <w:pPr>
        <w:pStyle w:val="ListParagraph"/>
        <w:ind w:left="360"/>
        <w:rPr>
          <w:rFonts w:ascii="Times New Roman" w:hAnsi="Times New Roman"/>
          <w:bCs/>
          <w:noProof/>
          <w:sz w:val="28"/>
          <w:u w:val="single"/>
        </w:rPr>
      </w:pPr>
    </w:p>
    <w:p w:rsidR="002F7F81" w:rsidRPr="007C2E32" w:rsidRDefault="001E533D">
      <w:pPr>
        <w:pStyle w:val="ListParagraph"/>
        <w:ind w:left="360"/>
        <w:rPr>
          <w:rFonts w:ascii="Times New Roman" w:hAnsi="Times New Roman"/>
          <w:bCs/>
          <w:noProof/>
          <w:sz w:val="28"/>
          <w:u w:val="single"/>
        </w:rPr>
      </w:pPr>
      <w:r w:rsidRPr="007C2E32">
        <w:rPr>
          <w:rFonts w:ascii="Times New Roman" w:hAnsi="Times New Roman"/>
          <w:bCs/>
          <w:noProof/>
          <w:sz w:val="28"/>
          <w:u w:val="single"/>
        </w:rPr>
        <w:t>Bảng tầm ảnh hưởng:</w:t>
      </w:r>
    </w:p>
    <w:tbl>
      <w:tblPr>
        <w:tblStyle w:val="TableGrid"/>
        <w:tblW w:w="0" w:type="auto"/>
        <w:tblInd w:w="360" w:type="dxa"/>
        <w:tblLook w:val="04A0" w:firstRow="1" w:lastRow="0" w:firstColumn="1" w:lastColumn="0" w:noHBand="0" w:noVBand="1"/>
      </w:tblPr>
      <w:tblGrid>
        <w:gridCol w:w="2581"/>
        <w:gridCol w:w="1736"/>
        <w:gridCol w:w="1655"/>
        <w:gridCol w:w="3244"/>
      </w:tblGrid>
      <w:tr w:rsidR="00A036B9" w:rsidRPr="007C2E32" w:rsidTr="004A2C32">
        <w:tc>
          <w:tcPr>
            <w:tcW w:w="2581" w:type="dxa"/>
          </w:tcPr>
          <w:p w:rsidR="00A036B9" w:rsidRPr="007C2E32" w:rsidRDefault="00A036B9" w:rsidP="00480DB2">
            <w:pPr>
              <w:pStyle w:val="ListParagraph"/>
              <w:ind w:left="0"/>
              <w:rPr>
                <w:rFonts w:ascii="Times New Roman" w:hAnsi="Times New Roman"/>
                <w:bCs/>
                <w:noProof/>
                <w:sz w:val="28"/>
              </w:rPr>
            </w:pPr>
          </w:p>
        </w:tc>
        <w:tc>
          <w:tcPr>
            <w:tcW w:w="1736"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Thêm</w:t>
            </w:r>
          </w:p>
        </w:tc>
        <w:tc>
          <w:tcPr>
            <w:tcW w:w="1655"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Xóa</w:t>
            </w:r>
          </w:p>
        </w:tc>
        <w:tc>
          <w:tcPr>
            <w:tcW w:w="324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Sửa</w:t>
            </w:r>
          </w:p>
        </w:tc>
      </w:tr>
      <w:tr w:rsidR="00A036B9" w:rsidRPr="007C2E32" w:rsidTr="004A2C32">
        <w:tc>
          <w:tcPr>
            <w:tcW w:w="2581"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PHIEUDATPHONG</w:t>
            </w:r>
          </w:p>
        </w:tc>
        <w:tc>
          <w:tcPr>
            <w:tcW w:w="1736"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w:t>
            </w:r>
          </w:p>
        </w:tc>
        <w:tc>
          <w:tcPr>
            <w:tcW w:w="1655"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w:t>
            </w:r>
          </w:p>
        </w:tc>
        <w:tc>
          <w:tcPr>
            <w:tcW w:w="324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+(NGAYVAO,NGAYRA)</w:t>
            </w:r>
          </w:p>
        </w:tc>
      </w:tr>
      <w:tr w:rsidR="00A036B9" w:rsidRPr="007C2E32" w:rsidTr="004A2C32">
        <w:tc>
          <w:tcPr>
            <w:tcW w:w="2581"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HOADON</w:t>
            </w:r>
          </w:p>
        </w:tc>
        <w:tc>
          <w:tcPr>
            <w:tcW w:w="1736"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w:t>
            </w:r>
          </w:p>
        </w:tc>
        <w:tc>
          <w:tcPr>
            <w:tcW w:w="1655"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w:t>
            </w:r>
          </w:p>
        </w:tc>
        <w:tc>
          <w:tcPr>
            <w:tcW w:w="3244" w:type="dxa"/>
          </w:tcPr>
          <w:p w:rsidR="00A036B9" w:rsidRPr="007C2E32" w:rsidRDefault="00A036B9" w:rsidP="00480DB2">
            <w:pPr>
              <w:pStyle w:val="ListParagraph"/>
              <w:ind w:left="0"/>
              <w:rPr>
                <w:rFonts w:ascii="Times New Roman" w:hAnsi="Times New Roman"/>
                <w:bCs/>
                <w:noProof/>
                <w:sz w:val="28"/>
                <w:lang w:val="en-US"/>
              </w:rPr>
            </w:pPr>
            <w:r w:rsidRPr="007C2E32">
              <w:rPr>
                <w:rFonts w:ascii="Times New Roman" w:hAnsi="Times New Roman"/>
                <w:bCs/>
                <w:noProof/>
                <w:sz w:val="28"/>
                <w:lang w:val="en-US"/>
              </w:rPr>
              <w:t>+(NGAYTRAPHONG)</w:t>
            </w:r>
          </w:p>
        </w:tc>
      </w:tr>
    </w:tbl>
    <w:p w:rsidR="004A2C32" w:rsidRDefault="004A2C32" w:rsidP="004A2C32">
      <w:r>
        <w:lastRenderedPageBreak/>
        <w:t>R</w:t>
      </w:r>
      <w:r w:rsidRPr="004A2C32">
        <w:t>4</w:t>
      </w:r>
      <w:r>
        <w:t>: “Tổng tiền các dịch vụ thuộc cùng một số hóa đơn phải bằng tiền dịch vụ trong hóa đơn”.</w:t>
      </w:r>
    </w:p>
    <w:p w:rsidR="004A2C32" w:rsidRDefault="004A2C32" w:rsidP="004A2C32">
      <w:r>
        <w:t>Bối cảnh: DICHVUDADAT, HOADON</w:t>
      </w:r>
    </w:p>
    <w:p w:rsidR="004A2C32" w:rsidRDefault="004A2C32" w:rsidP="004A2C32">
      <w:r>
        <w:t>R</w:t>
      </w:r>
      <w:r w:rsidRPr="004A2C32">
        <w:t>4</w:t>
      </w:r>
      <w:r>
        <w:t xml:space="preserve">: </w:t>
      </w:r>
      <w:r>
        <w:sym w:font="Symbol" w:char="F022"/>
      </w:r>
      <w:r>
        <w:t xml:space="preserve">hd € HOADON = SUM( </w:t>
      </w:r>
      <w:r>
        <w:sym w:font="Symbol" w:char="F024"/>
      </w:r>
      <w:r>
        <w:t xml:space="preserve">ct € DICHVUDADAT: ct.MAHD = hd.MAHD </w:t>
      </w:r>
      <w:r>
        <w:sym w:font="Symbol" w:char="F04C"/>
      </w:r>
      <w:r>
        <w:t xml:space="preserve"> ct.THANHTIEN)</w:t>
      </w:r>
    </w:p>
    <w:tbl>
      <w:tblPr>
        <w:tblStyle w:val="TableGrid"/>
        <w:tblW w:w="0" w:type="auto"/>
        <w:tblLook w:val="04A0" w:firstRow="1" w:lastRow="0" w:firstColumn="1" w:lastColumn="0" w:noHBand="0" w:noVBand="1"/>
      </w:tblPr>
      <w:tblGrid>
        <w:gridCol w:w="2285"/>
        <w:gridCol w:w="2254"/>
        <w:gridCol w:w="2254"/>
        <w:gridCol w:w="2255"/>
      </w:tblGrid>
      <w:tr w:rsidR="004A2C32" w:rsidTr="004A2C32">
        <w:tc>
          <w:tcPr>
            <w:tcW w:w="2254" w:type="dxa"/>
            <w:tcBorders>
              <w:top w:val="single" w:sz="4" w:space="0" w:color="auto"/>
              <w:left w:val="single" w:sz="4" w:space="0" w:color="auto"/>
              <w:bottom w:val="single" w:sz="4" w:space="0" w:color="auto"/>
              <w:right w:val="single" w:sz="4" w:space="0" w:color="auto"/>
            </w:tcBorders>
            <w:hideMark/>
          </w:tcPr>
          <w:p w:rsidR="004A2C32" w:rsidRPr="004A2C32" w:rsidRDefault="004A2C32">
            <w:pPr>
              <w:spacing w:after="0" w:line="240" w:lineRule="auto"/>
              <w:rPr>
                <w:szCs w:val="22"/>
                <w:lang w:val="en-US"/>
              </w:rPr>
            </w:pPr>
            <w:r>
              <w:t>R</w:t>
            </w:r>
            <w:r>
              <w:rPr>
                <w:lang w:val="en-US"/>
              </w:rPr>
              <w:t>4</w:t>
            </w:r>
          </w:p>
        </w:tc>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Thêm</w:t>
            </w:r>
          </w:p>
        </w:tc>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Xóa</w:t>
            </w:r>
          </w:p>
        </w:tc>
        <w:tc>
          <w:tcPr>
            <w:tcW w:w="2255"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Sửa</w:t>
            </w:r>
          </w:p>
        </w:tc>
      </w:tr>
      <w:tr w:rsidR="004A2C32" w:rsidTr="004A2C32">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rPr>
                <w:szCs w:val="22"/>
              </w:rPr>
            </w:pPr>
            <w:r>
              <w:t>DICHVUDADAT</w:t>
            </w:r>
          </w:p>
        </w:tc>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w:t>
            </w:r>
          </w:p>
        </w:tc>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w:t>
            </w:r>
          </w:p>
        </w:tc>
        <w:tc>
          <w:tcPr>
            <w:tcW w:w="2255"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+(THANHTIEN)</w:t>
            </w:r>
          </w:p>
        </w:tc>
      </w:tr>
      <w:tr w:rsidR="004A2C32" w:rsidTr="004A2C32">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rPr>
                <w:szCs w:val="22"/>
              </w:rPr>
            </w:pPr>
            <w:r>
              <w:t>HOADON</w:t>
            </w:r>
          </w:p>
        </w:tc>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w:t>
            </w:r>
          </w:p>
        </w:tc>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w:t>
            </w:r>
          </w:p>
        </w:tc>
        <w:tc>
          <w:tcPr>
            <w:tcW w:w="2255"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+(TONGTIEN)</w:t>
            </w:r>
          </w:p>
        </w:tc>
      </w:tr>
    </w:tbl>
    <w:p w:rsidR="004A2C32" w:rsidRDefault="004A2C32" w:rsidP="004A2C32">
      <w:pPr>
        <w:rPr>
          <w:rFonts w:cstheme="minorBidi"/>
          <w:szCs w:val="22"/>
        </w:rPr>
      </w:pPr>
    </w:p>
    <w:p w:rsidR="004A2C32" w:rsidRDefault="004A2C32" w:rsidP="004A2C32">
      <w:r>
        <w:t>R</w:t>
      </w:r>
      <w:r w:rsidRPr="004A2C32">
        <w:t>5</w:t>
      </w:r>
      <w:r>
        <w:t>: “Mỗi khách hàng có một Email duy nhất để phân biệt với các khách hàng khác”.</w:t>
      </w:r>
    </w:p>
    <w:p w:rsidR="004A2C32" w:rsidRDefault="004A2C32" w:rsidP="004A2C32">
      <w:r>
        <w:t>Bối cảnh: KHACHHANG</w:t>
      </w:r>
    </w:p>
    <w:p w:rsidR="004A2C32" w:rsidRDefault="004A2C32" w:rsidP="004A2C32">
      <w:r>
        <w:t>R</w:t>
      </w:r>
      <w:r w:rsidRPr="00FF17CB">
        <w:t>5</w:t>
      </w:r>
      <w:r>
        <w:t>: “</w:t>
      </w:r>
      <w:r>
        <w:sym w:font="Symbol" w:char="F022"/>
      </w:r>
      <w:r>
        <w:t>kh1, kh2  € KHACHHANG: kh1.EMAIL ≠ kh2.EMAIL”</w:t>
      </w:r>
    </w:p>
    <w:tbl>
      <w:tblPr>
        <w:tblStyle w:val="TableGrid"/>
        <w:tblW w:w="0" w:type="auto"/>
        <w:tblLook w:val="04A0" w:firstRow="1" w:lastRow="0" w:firstColumn="1" w:lastColumn="0" w:noHBand="0" w:noVBand="1"/>
      </w:tblPr>
      <w:tblGrid>
        <w:gridCol w:w="2254"/>
        <w:gridCol w:w="2254"/>
        <w:gridCol w:w="2254"/>
        <w:gridCol w:w="2255"/>
      </w:tblGrid>
      <w:tr w:rsidR="004A2C32" w:rsidTr="004A2C32">
        <w:tc>
          <w:tcPr>
            <w:tcW w:w="2254" w:type="dxa"/>
            <w:tcBorders>
              <w:top w:val="single" w:sz="4" w:space="0" w:color="auto"/>
              <w:left w:val="single" w:sz="4" w:space="0" w:color="auto"/>
              <w:bottom w:val="single" w:sz="4" w:space="0" w:color="auto"/>
              <w:right w:val="single" w:sz="4" w:space="0" w:color="auto"/>
            </w:tcBorders>
            <w:hideMark/>
          </w:tcPr>
          <w:p w:rsidR="004A2C32" w:rsidRPr="004A2C32" w:rsidRDefault="004A2C32">
            <w:pPr>
              <w:spacing w:after="0" w:line="240" w:lineRule="auto"/>
              <w:rPr>
                <w:szCs w:val="22"/>
                <w:lang w:val="en-US"/>
              </w:rPr>
            </w:pPr>
            <w:r>
              <w:t>R</w:t>
            </w:r>
            <w:r>
              <w:rPr>
                <w:lang w:val="en-US"/>
              </w:rPr>
              <w:t>5</w:t>
            </w:r>
          </w:p>
        </w:tc>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Thêm</w:t>
            </w:r>
          </w:p>
        </w:tc>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ind w:firstLine="720"/>
              <w:rPr>
                <w:szCs w:val="22"/>
              </w:rPr>
            </w:pPr>
            <w:r>
              <w:t>Xóa</w:t>
            </w:r>
          </w:p>
        </w:tc>
        <w:tc>
          <w:tcPr>
            <w:tcW w:w="2255"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Sửa</w:t>
            </w:r>
          </w:p>
        </w:tc>
      </w:tr>
      <w:tr w:rsidR="004A2C32" w:rsidTr="004A2C32">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rPr>
                <w:szCs w:val="22"/>
              </w:rPr>
            </w:pPr>
            <w:r>
              <w:t>KHACHHANG</w:t>
            </w:r>
          </w:p>
        </w:tc>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w:t>
            </w:r>
          </w:p>
        </w:tc>
        <w:tc>
          <w:tcPr>
            <w:tcW w:w="2254"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w:t>
            </w:r>
          </w:p>
        </w:tc>
        <w:tc>
          <w:tcPr>
            <w:tcW w:w="2255" w:type="dxa"/>
            <w:tcBorders>
              <w:top w:val="single" w:sz="4" w:space="0" w:color="auto"/>
              <w:left w:val="single" w:sz="4" w:space="0" w:color="auto"/>
              <w:bottom w:val="single" w:sz="4" w:space="0" w:color="auto"/>
              <w:right w:val="single" w:sz="4" w:space="0" w:color="auto"/>
            </w:tcBorders>
            <w:hideMark/>
          </w:tcPr>
          <w:p w:rsidR="004A2C32" w:rsidRDefault="004A2C32">
            <w:pPr>
              <w:spacing w:after="0" w:line="240" w:lineRule="auto"/>
              <w:jc w:val="center"/>
              <w:rPr>
                <w:szCs w:val="22"/>
              </w:rPr>
            </w:pPr>
            <w:r>
              <w:t>+(EMAIL)</w:t>
            </w:r>
          </w:p>
        </w:tc>
      </w:tr>
    </w:tbl>
    <w:p w:rsidR="004A2C32" w:rsidRDefault="004A2C32" w:rsidP="004A2C32">
      <w:pPr>
        <w:rPr>
          <w:rFonts w:cstheme="minorBidi"/>
          <w:szCs w:val="22"/>
        </w:rPr>
      </w:pPr>
    </w:p>
    <w:p w:rsidR="00A036B9" w:rsidRPr="007C2E32" w:rsidRDefault="00A036B9">
      <w:pPr>
        <w:pStyle w:val="ListParagraph"/>
        <w:ind w:left="360"/>
        <w:rPr>
          <w:rFonts w:ascii="Times New Roman" w:hAnsi="Times New Roman"/>
          <w:bCs/>
          <w:i/>
          <w:noProof/>
          <w:sz w:val="28"/>
          <w:u w:val="single"/>
          <w:lang w:val="en-US"/>
        </w:rPr>
      </w:pPr>
    </w:p>
    <w:p w:rsidR="00A036B9" w:rsidRPr="007C2E32" w:rsidRDefault="00A036B9">
      <w:pPr>
        <w:rPr>
          <w:rFonts w:eastAsiaTheme="majorEastAsia"/>
          <w:b/>
          <w:bCs/>
          <w:noProof/>
          <w:szCs w:val="26"/>
        </w:rPr>
      </w:pPr>
      <w:r w:rsidRPr="007C2E32">
        <w:rPr>
          <w:noProof/>
        </w:rPr>
        <w:br w:type="page"/>
      </w:r>
    </w:p>
    <w:p w:rsidR="00AE690D" w:rsidRPr="007C2E32" w:rsidRDefault="001E533D" w:rsidP="007762E6">
      <w:pPr>
        <w:pStyle w:val="Heading2"/>
        <w:numPr>
          <w:ilvl w:val="0"/>
          <w:numId w:val="11"/>
        </w:numPr>
        <w:rPr>
          <w:rFonts w:cs="Times New Roman"/>
          <w:noProof/>
        </w:rPr>
      </w:pPr>
      <w:bookmarkStart w:id="47" w:name="_Toc27046402"/>
      <w:r w:rsidRPr="007C2E32">
        <w:rPr>
          <w:rFonts w:cs="Times New Roman"/>
          <w:noProof/>
        </w:rPr>
        <w:lastRenderedPageBreak/>
        <w:t>Mô hình xử lý (mô hình dòng dữ liệu DFD):</w:t>
      </w:r>
      <w:bookmarkEnd w:id="47"/>
    </w:p>
    <w:p w:rsidR="00AE690D" w:rsidRPr="007C2E32" w:rsidRDefault="001E533D">
      <w:pPr>
        <w:spacing w:before="120" w:after="160" w:line="259" w:lineRule="auto"/>
        <w:rPr>
          <w:noProof/>
        </w:rPr>
      </w:pPr>
      <w:r w:rsidRPr="007C2E32">
        <w:rPr>
          <w:noProof/>
        </w:rPr>
        <w:t>Mức 1:</w:t>
      </w:r>
    </w:p>
    <w:p w:rsidR="00423F34" w:rsidRDefault="001E533D" w:rsidP="00423F34">
      <w:pPr>
        <w:keepNext/>
        <w:jc w:val="both"/>
      </w:pPr>
      <w:r w:rsidRPr="007C2E32">
        <w:rPr>
          <w:noProof/>
          <w:lang w:eastAsia="vi-VN"/>
        </w:rPr>
        <w:drawing>
          <wp:inline distT="0" distB="0" distL="0" distR="0" wp14:anchorId="743CF40C" wp14:editId="616B6F23">
            <wp:extent cx="6629400" cy="5547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2"/>
                    <a:stretch>
                      <a:fillRect/>
                    </a:stretch>
                  </pic:blipFill>
                  <pic:spPr>
                    <a:xfrm>
                      <a:off x="0" y="0"/>
                      <a:ext cx="6629400" cy="5547360"/>
                    </a:xfrm>
                    <a:prstGeom prst="rect">
                      <a:avLst/>
                    </a:prstGeom>
                  </pic:spPr>
                </pic:pic>
              </a:graphicData>
            </a:graphic>
          </wp:inline>
        </w:drawing>
      </w:r>
    </w:p>
    <w:p w:rsidR="00423F34" w:rsidRPr="00423F34" w:rsidRDefault="00423F34" w:rsidP="00423F34">
      <w:pPr>
        <w:pStyle w:val="Caption"/>
        <w:rPr>
          <w:noProof/>
        </w:rPr>
      </w:pPr>
      <w:bookmarkStart w:id="48" w:name="_Toc27044642"/>
      <w:r>
        <w:t xml:space="preserve">Hình 1. </w:t>
      </w:r>
      <w:r>
        <w:fldChar w:fldCharType="begin"/>
      </w:r>
      <w:r>
        <w:instrText xml:space="preserve"> SEQ Hình_1. \* ARABIC </w:instrText>
      </w:r>
      <w:r>
        <w:fldChar w:fldCharType="separate"/>
      </w:r>
      <w:r w:rsidR="00A3291B">
        <w:rPr>
          <w:noProof/>
        </w:rPr>
        <w:t>9</w:t>
      </w:r>
      <w:r>
        <w:fldChar w:fldCharType="end"/>
      </w:r>
      <w:r w:rsidRPr="00423F34">
        <w:t xml:space="preserve"> Mô hình xử lý mức 1</w:t>
      </w:r>
      <w:bookmarkEnd w:id="48"/>
    </w:p>
    <w:p w:rsidR="00AE690D" w:rsidRPr="00423F34" w:rsidRDefault="00AE690D" w:rsidP="00423F34">
      <w:pPr>
        <w:pStyle w:val="Caption"/>
        <w:jc w:val="both"/>
        <w:rPr>
          <w:noProof/>
        </w:rPr>
      </w:pPr>
    </w:p>
    <w:p w:rsidR="00AE690D" w:rsidRPr="007C2E32" w:rsidRDefault="00AE690D">
      <w:pPr>
        <w:spacing w:before="120" w:after="160" w:line="259" w:lineRule="auto"/>
        <w:rPr>
          <w:noProof/>
        </w:rPr>
      </w:pPr>
    </w:p>
    <w:p w:rsidR="00AE690D" w:rsidRPr="007C2E32" w:rsidRDefault="001E533D">
      <w:pPr>
        <w:rPr>
          <w:noProof/>
        </w:rPr>
      </w:pPr>
      <w:r w:rsidRPr="007C2E32">
        <w:rPr>
          <w:noProof/>
        </w:rPr>
        <w:br w:type="page"/>
      </w:r>
    </w:p>
    <w:p w:rsidR="00AE690D" w:rsidRPr="007C2E32" w:rsidRDefault="001E533D">
      <w:pPr>
        <w:spacing w:before="120" w:after="160" w:line="259" w:lineRule="auto"/>
        <w:rPr>
          <w:noProof/>
        </w:rPr>
      </w:pPr>
      <w:r w:rsidRPr="007C2E32">
        <w:rPr>
          <w:noProof/>
        </w:rPr>
        <w:lastRenderedPageBreak/>
        <w:t xml:space="preserve">Mức 2: </w:t>
      </w:r>
    </w:p>
    <w:p w:rsidR="00AE690D" w:rsidRPr="007C2E32" w:rsidRDefault="00AE690D">
      <w:pPr>
        <w:spacing w:before="120" w:after="160" w:line="259" w:lineRule="auto"/>
        <w:rPr>
          <w:noProof/>
        </w:rPr>
      </w:pPr>
    </w:p>
    <w:p w:rsidR="00423F34" w:rsidRDefault="001E533D" w:rsidP="00423F34">
      <w:pPr>
        <w:keepNext/>
        <w:spacing w:before="120" w:after="160" w:line="259" w:lineRule="auto"/>
        <w:jc w:val="center"/>
      </w:pPr>
      <w:r w:rsidRPr="007C2E32">
        <w:rPr>
          <w:noProof/>
          <w:lang w:eastAsia="vi-VN"/>
        </w:rPr>
        <w:drawing>
          <wp:inline distT="0" distB="0" distL="0" distR="0" wp14:anchorId="71937870" wp14:editId="41806204">
            <wp:extent cx="5991860" cy="58674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3"/>
                    <a:stretch>
                      <a:fillRect/>
                    </a:stretch>
                  </pic:blipFill>
                  <pic:spPr>
                    <a:xfrm>
                      <a:off x="0" y="0"/>
                      <a:ext cx="5996940" cy="5872149"/>
                    </a:xfrm>
                    <a:prstGeom prst="rect">
                      <a:avLst/>
                    </a:prstGeom>
                  </pic:spPr>
                </pic:pic>
              </a:graphicData>
            </a:graphic>
          </wp:inline>
        </w:drawing>
      </w:r>
    </w:p>
    <w:p w:rsidR="00423F34" w:rsidRPr="00BA6A73" w:rsidRDefault="00423F34" w:rsidP="00423F34">
      <w:pPr>
        <w:pStyle w:val="Caption"/>
        <w:rPr>
          <w:noProof/>
        </w:rPr>
      </w:pPr>
      <w:bookmarkStart w:id="49" w:name="_Toc27044643"/>
      <w:r>
        <w:t xml:space="preserve">Hình 1. </w:t>
      </w:r>
      <w:r>
        <w:fldChar w:fldCharType="begin"/>
      </w:r>
      <w:r>
        <w:instrText xml:space="preserve"> SEQ Hình_1. \* ARABIC </w:instrText>
      </w:r>
      <w:r>
        <w:fldChar w:fldCharType="separate"/>
      </w:r>
      <w:r w:rsidR="00A3291B">
        <w:rPr>
          <w:noProof/>
        </w:rPr>
        <w:t>10</w:t>
      </w:r>
      <w:r>
        <w:fldChar w:fldCharType="end"/>
      </w:r>
      <w:r w:rsidRPr="00BA6A73">
        <w:t xml:space="preserve"> Mô hình mức 2</w:t>
      </w:r>
      <w:bookmarkEnd w:id="49"/>
    </w:p>
    <w:p w:rsidR="00AE690D" w:rsidRPr="00BA6A73" w:rsidRDefault="00AE690D" w:rsidP="00423F34">
      <w:pPr>
        <w:pStyle w:val="Caption"/>
        <w:rPr>
          <w:b/>
          <w:noProof/>
          <w:highlight w:val="white"/>
        </w:rPr>
      </w:pPr>
    </w:p>
    <w:p w:rsidR="00443884" w:rsidRPr="007C2E32" w:rsidRDefault="00443884">
      <w:pPr>
        <w:rPr>
          <w:noProof/>
          <w:sz w:val="36"/>
          <w:highlight w:val="white"/>
        </w:rPr>
      </w:pPr>
      <w:r w:rsidRPr="007C2E32">
        <w:rPr>
          <w:noProof/>
          <w:sz w:val="36"/>
          <w:highlight w:val="white"/>
        </w:rPr>
        <w:br w:type="page"/>
      </w:r>
    </w:p>
    <w:p w:rsidR="00AE690D" w:rsidRPr="007C2E32" w:rsidRDefault="007762E6" w:rsidP="00CF6AC9">
      <w:pPr>
        <w:pStyle w:val="Heading1"/>
        <w:jc w:val="center"/>
        <w:rPr>
          <w:noProof/>
          <w:sz w:val="36"/>
        </w:rPr>
      </w:pPr>
      <w:bookmarkStart w:id="50" w:name="_Toc27046403"/>
      <w:r w:rsidRPr="007C2E32">
        <w:rPr>
          <w:noProof/>
          <w:sz w:val="36"/>
        </w:rPr>
        <w:lastRenderedPageBreak/>
        <w:t xml:space="preserve">CHƯƠNG 2: </w:t>
      </w:r>
      <w:r w:rsidR="00443884" w:rsidRPr="007C2E32">
        <w:rPr>
          <w:noProof/>
          <w:sz w:val="36"/>
        </w:rPr>
        <w:t>THIẾT KẾ DỮ LIỆU</w:t>
      </w:r>
      <w:bookmarkEnd w:id="50"/>
    </w:p>
    <w:p w:rsidR="00297E59" w:rsidRPr="007C2E32" w:rsidRDefault="00297E59" w:rsidP="007762E6">
      <w:pPr>
        <w:pStyle w:val="Heading2"/>
        <w:numPr>
          <w:ilvl w:val="0"/>
          <w:numId w:val="12"/>
        </w:numPr>
        <w:rPr>
          <w:rFonts w:cs="Times New Roman"/>
          <w:noProof/>
        </w:rPr>
      </w:pPr>
      <w:bookmarkStart w:id="51" w:name="_Toc27046404"/>
      <w:r w:rsidRPr="007C2E32">
        <w:rPr>
          <w:rFonts w:cs="Times New Roman"/>
          <w:noProof/>
        </w:rPr>
        <w:t>Bảng tầng</w:t>
      </w:r>
      <w:bookmarkEnd w:id="51"/>
    </w:p>
    <w:tbl>
      <w:tblPr>
        <w:tblStyle w:val="TableGrid"/>
        <w:tblW w:w="0" w:type="auto"/>
        <w:tblLook w:val="04A0" w:firstRow="1" w:lastRow="0" w:firstColumn="1" w:lastColumn="0" w:noHBand="0" w:noVBand="1"/>
      </w:tblPr>
      <w:tblGrid>
        <w:gridCol w:w="1728"/>
        <w:gridCol w:w="2102"/>
        <w:gridCol w:w="1915"/>
        <w:gridCol w:w="1915"/>
        <w:gridCol w:w="1916"/>
      </w:tblGrid>
      <w:tr w:rsidR="00297E59" w:rsidRPr="007C2E32" w:rsidTr="00297E59">
        <w:tc>
          <w:tcPr>
            <w:tcW w:w="1728" w:type="dxa"/>
            <w:tcBorders>
              <w:top w:val="single" w:sz="4" w:space="0" w:color="auto"/>
              <w:left w:val="single" w:sz="4" w:space="0" w:color="auto"/>
              <w:bottom w:val="single" w:sz="4" w:space="0" w:color="auto"/>
              <w:right w:val="single" w:sz="4" w:space="0" w:color="auto"/>
            </w:tcBorders>
            <w:hideMark/>
          </w:tcPr>
          <w:p w:rsidR="00297E59" w:rsidRPr="007C2E32" w:rsidRDefault="00297E59">
            <w:pPr>
              <w:spacing w:before="100" w:beforeAutospacing="1" w:line="360" w:lineRule="auto"/>
              <w:rPr>
                <w:rFonts w:eastAsia="Calibri"/>
                <w:noProof/>
                <w:sz w:val="26"/>
                <w:szCs w:val="26"/>
              </w:rPr>
            </w:pPr>
            <w:r w:rsidRPr="007C2E32">
              <w:rPr>
                <w:rFonts w:eastAsia="Calibri"/>
                <w:noProof/>
              </w:rPr>
              <w:t>Thuộc tính</w:t>
            </w:r>
          </w:p>
        </w:tc>
        <w:tc>
          <w:tcPr>
            <w:tcW w:w="2102" w:type="dxa"/>
            <w:tcBorders>
              <w:top w:val="single" w:sz="4" w:space="0" w:color="auto"/>
              <w:left w:val="nil"/>
              <w:bottom w:val="single" w:sz="4" w:space="0" w:color="auto"/>
              <w:right w:val="single" w:sz="4" w:space="0" w:color="auto"/>
            </w:tcBorders>
            <w:hideMark/>
          </w:tcPr>
          <w:p w:rsidR="00297E59" w:rsidRPr="007C2E32" w:rsidRDefault="00297E59">
            <w:pPr>
              <w:spacing w:before="100" w:beforeAutospacing="1" w:line="360" w:lineRule="auto"/>
              <w:rPr>
                <w:rFonts w:eastAsia="Calibri"/>
                <w:noProof/>
                <w:sz w:val="26"/>
                <w:szCs w:val="26"/>
              </w:rPr>
            </w:pPr>
            <w:r w:rsidRPr="007C2E32">
              <w:rPr>
                <w:rFonts w:eastAsia="Calibri"/>
                <w:noProof/>
              </w:rPr>
              <w:t>Giải thích</w:t>
            </w:r>
          </w:p>
        </w:tc>
        <w:tc>
          <w:tcPr>
            <w:tcW w:w="1915" w:type="dxa"/>
            <w:tcBorders>
              <w:top w:val="single" w:sz="4" w:space="0" w:color="auto"/>
              <w:left w:val="nil"/>
              <w:bottom w:val="single" w:sz="4" w:space="0" w:color="auto"/>
              <w:right w:val="single" w:sz="4" w:space="0" w:color="auto"/>
            </w:tcBorders>
            <w:hideMark/>
          </w:tcPr>
          <w:p w:rsidR="00297E59" w:rsidRPr="007C2E32" w:rsidRDefault="00297E59">
            <w:pPr>
              <w:spacing w:before="100" w:beforeAutospacing="1" w:line="360" w:lineRule="auto"/>
              <w:rPr>
                <w:rFonts w:eastAsia="Calibri"/>
                <w:noProof/>
                <w:sz w:val="26"/>
                <w:szCs w:val="26"/>
              </w:rPr>
            </w:pPr>
            <w:r w:rsidRPr="007C2E32">
              <w:rPr>
                <w:rFonts w:eastAsia="Calibri"/>
                <w:noProof/>
              </w:rPr>
              <w:t>Kiểu dữ liệu</w:t>
            </w:r>
          </w:p>
        </w:tc>
        <w:tc>
          <w:tcPr>
            <w:tcW w:w="1915" w:type="dxa"/>
            <w:tcBorders>
              <w:top w:val="single" w:sz="4" w:space="0" w:color="auto"/>
              <w:left w:val="nil"/>
              <w:bottom w:val="single" w:sz="4" w:space="0" w:color="auto"/>
              <w:right w:val="single" w:sz="4" w:space="0" w:color="auto"/>
            </w:tcBorders>
            <w:hideMark/>
          </w:tcPr>
          <w:p w:rsidR="00297E59" w:rsidRPr="007C2E32" w:rsidRDefault="00297E59">
            <w:pPr>
              <w:spacing w:before="100" w:beforeAutospacing="1" w:line="360" w:lineRule="auto"/>
              <w:rPr>
                <w:rFonts w:eastAsia="Calibri"/>
                <w:noProof/>
                <w:sz w:val="26"/>
                <w:szCs w:val="26"/>
              </w:rPr>
            </w:pPr>
            <w:r w:rsidRPr="007C2E32">
              <w:rPr>
                <w:rFonts w:eastAsia="Calibri"/>
                <w:noProof/>
              </w:rPr>
              <w:t>Khóa</w:t>
            </w:r>
          </w:p>
        </w:tc>
        <w:tc>
          <w:tcPr>
            <w:tcW w:w="1916" w:type="dxa"/>
            <w:tcBorders>
              <w:top w:val="single" w:sz="4" w:space="0" w:color="auto"/>
              <w:left w:val="nil"/>
              <w:bottom w:val="single" w:sz="4" w:space="0" w:color="auto"/>
              <w:right w:val="single" w:sz="4" w:space="0" w:color="auto"/>
            </w:tcBorders>
            <w:hideMark/>
          </w:tcPr>
          <w:p w:rsidR="00297E59" w:rsidRPr="007C2E32" w:rsidRDefault="00297E59">
            <w:pPr>
              <w:spacing w:before="100" w:beforeAutospacing="1" w:line="360" w:lineRule="auto"/>
              <w:rPr>
                <w:rFonts w:eastAsia="Calibri"/>
                <w:noProof/>
                <w:sz w:val="26"/>
                <w:szCs w:val="26"/>
              </w:rPr>
            </w:pPr>
            <w:r w:rsidRPr="007C2E32">
              <w:rPr>
                <w:rFonts w:eastAsia="Calibri"/>
                <w:noProof/>
              </w:rPr>
              <w:t>Ghi chú</w:t>
            </w:r>
          </w:p>
        </w:tc>
      </w:tr>
      <w:tr w:rsidR="00297E59" w:rsidRPr="007C2E32" w:rsidTr="00297E59">
        <w:tc>
          <w:tcPr>
            <w:tcW w:w="1728" w:type="dxa"/>
            <w:tcBorders>
              <w:top w:val="single" w:sz="4" w:space="0" w:color="auto"/>
              <w:left w:val="single" w:sz="4" w:space="0" w:color="auto"/>
              <w:bottom w:val="single" w:sz="4" w:space="0" w:color="auto"/>
              <w:right w:val="single" w:sz="4" w:space="0" w:color="auto"/>
            </w:tcBorders>
            <w:hideMark/>
          </w:tcPr>
          <w:p w:rsidR="00297E59" w:rsidRPr="007C2E32" w:rsidRDefault="00297E59">
            <w:pPr>
              <w:spacing w:before="100" w:beforeAutospacing="1" w:line="360" w:lineRule="auto"/>
              <w:rPr>
                <w:rFonts w:eastAsia="Calibri"/>
                <w:noProof/>
                <w:sz w:val="26"/>
                <w:szCs w:val="26"/>
              </w:rPr>
            </w:pPr>
            <w:r w:rsidRPr="007C2E32">
              <w:rPr>
                <w:rFonts w:eastAsia="Calibri"/>
                <w:noProof/>
              </w:rPr>
              <w:t xml:space="preserve">MATANG </w:t>
            </w:r>
          </w:p>
        </w:tc>
        <w:tc>
          <w:tcPr>
            <w:tcW w:w="2102" w:type="dxa"/>
            <w:tcBorders>
              <w:top w:val="single" w:sz="4" w:space="0" w:color="auto"/>
              <w:left w:val="nil"/>
              <w:bottom w:val="single" w:sz="4" w:space="0" w:color="auto"/>
              <w:right w:val="single" w:sz="4" w:space="0" w:color="auto"/>
            </w:tcBorders>
            <w:hideMark/>
          </w:tcPr>
          <w:p w:rsidR="00297E59" w:rsidRPr="007C2E32" w:rsidRDefault="00297E59" w:rsidP="00297E59">
            <w:pPr>
              <w:spacing w:before="100" w:beforeAutospacing="1" w:line="360" w:lineRule="auto"/>
              <w:rPr>
                <w:rFonts w:eastAsia="Calibri"/>
                <w:noProof/>
                <w:sz w:val="26"/>
                <w:szCs w:val="26"/>
              </w:rPr>
            </w:pPr>
            <w:r w:rsidRPr="007C2E32">
              <w:rPr>
                <w:rFonts w:eastAsia="Calibri"/>
                <w:noProof/>
              </w:rPr>
              <w:t>Mã tầng</w:t>
            </w:r>
          </w:p>
        </w:tc>
        <w:tc>
          <w:tcPr>
            <w:tcW w:w="1915" w:type="dxa"/>
            <w:tcBorders>
              <w:top w:val="single" w:sz="4" w:space="0" w:color="auto"/>
              <w:left w:val="nil"/>
              <w:bottom w:val="single" w:sz="4" w:space="0" w:color="auto"/>
              <w:right w:val="single" w:sz="4" w:space="0" w:color="auto"/>
            </w:tcBorders>
            <w:hideMark/>
          </w:tcPr>
          <w:p w:rsidR="00297E59" w:rsidRPr="007C2E32" w:rsidRDefault="00297E59">
            <w:pPr>
              <w:spacing w:before="100" w:beforeAutospacing="1" w:line="360" w:lineRule="auto"/>
              <w:rPr>
                <w:rFonts w:eastAsia="Calibri"/>
                <w:noProof/>
                <w:sz w:val="26"/>
                <w:szCs w:val="26"/>
              </w:rPr>
            </w:pPr>
            <w:r w:rsidRPr="007C2E32">
              <w:rPr>
                <w:rFonts w:eastAsia="Calibri"/>
                <w:noProof/>
              </w:rPr>
              <w:t>int</w:t>
            </w:r>
          </w:p>
        </w:tc>
        <w:tc>
          <w:tcPr>
            <w:tcW w:w="1915" w:type="dxa"/>
            <w:tcBorders>
              <w:top w:val="single" w:sz="4" w:space="0" w:color="auto"/>
              <w:left w:val="nil"/>
              <w:bottom w:val="single" w:sz="4" w:space="0" w:color="auto"/>
              <w:right w:val="single" w:sz="4" w:space="0" w:color="auto"/>
            </w:tcBorders>
            <w:hideMark/>
          </w:tcPr>
          <w:p w:rsidR="00297E59" w:rsidRPr="007C2E32" w:rsidRDefault="00297E59">
            <w:pPr>
              <w:spacing w:before="100" w:beforeAutospacing="1" w:line="360" w:lineRule="auto"/>
              <w:rPr>
                <w:rFonts w:eastAsia="Calibri"/>
                <w:noProof/>
                <w:sz w:val="26"/>
                <w:szCs w:val="26"/>
              </w:rPr>
            </w:pPr>
            <w:r w:rsidRPr="007C2E32">
              <w:rPr>
                <w:rFonts w:eastAsia="Calibri"/>
                <w:noProof/>
              </w:rPr>
              <w:t>Khóa chính</w:t>
            </w:r>
          </w:p>
        </w:tc>
        <w:tc>
          <w:tcPr>
            <w:tcW w:w="1916" w:type="dxa"/>
            <w:tcBorders>
              <w:top w:val="single" w:sz="4" w:space="0" w:color="auto"/>
              <w:left w:val="nil"/>
              <w:bottom w:val="single" w:sz="4" w:space="0" w:color="auto"/>
              <w:right w:val="single" w:sz="4" w:space="0" w:color="auto"/>
            </w:tcBorders>
          </w:tcPr>
          <w:p w:rsidR="00297E59" w:rsidRPr="007C2E32" w:rsidRDefault="00297E59">
            <w:pPr>
              <w:spacing w:before="100" w:beforeAutospacing="1" w:line="360" w:lineRule="auto"/>
              <w:rPr>
                <w:rFonts w:eastAsia="Calibri"/>
                <w:noProof/>
                <w:sz w:val="26"/>
                <w:szCs w:val="26"/>
              </w:rPr>
            </w:pPr>
          </w:p>
        </w:tc>
      </w:tr>
      <w:tr w:rsidR="00297E59" w:rsidRPr="007C2E32" w:rsidTr="00297E59">
        <w:tc>
          <w:tcPr>
            <w:tcW w:w="1728" w:type="dxa"/>
            <w:tcBorders>
              <w:top w:val="single" w:sz="4" w:space="0" w:color="auto"/>
              <w:left w:val="single" w:sz="4" w:space="0" w:color="auto"/>
              <w:bottom w:val="single" w:sz="4" w:space="0" w:color="auto"/>
              <w:right w:val="single" w:sz="4" w:space="0" w:color="auto"/>
            </w:tcBorders>
            <w:hideMark/>
          </w:tcPr>
          <w:p w:rsidR="00297E59" w:rsidRPr="007C2E32" w:rsidRDefault="00297E59">
            <w:pPr>
              <w:spacing w:before="100" w:beforeAutospacing="1" w:line="360" w:lineRule="auto"/>
              <w:rPr>
                <w:rFonts w:eastAsia="Calibri"/>
                <w:noProof/>
                <w:sz w:val="26"/>
                <w:szCs w:val="26"/>
              </w:rPr>
            </w:pPr>
            <w:r w:rsidRPr="007C2E32">
              <w:rPr>
                <w:rFonts w:eastAsia="Calibri"/>
                <w:noProof/>
              </w:rPr>
              <w:t>TENTANG</w:t>
            </w:r>
          </w:p>
        </w:tc>
        <w:tc>
          <w:tcPr>
            <w:tcW w:w="2102" w:type="dxa"/>
            <w:tcBorders>
              <w:top w:val="single" w:sz="4" w:space="0" w:color="auto"/>
              <w:left w:val="nil"/>
              <w:bottom w:val="single" w:sz="4" w:space="0" w:color="auto"/>
              <w:right w:val="single" w:sz="4" w:space="0" w:color="auto"/>
            </w:tcBorders>
            <w:hideMark/>
          </w:tcPr>
          <w:p w:rsidR="00297E59" w:rsidRPr="007C2E32" w:rsidRDefault="00297E59" w:rsidP="00297E59">
            <w:pPr>
              <w:spacing w:before="100" w:beforeAutospacing="1" w:line="360" w:lineRule="auto"/>
              <w:rPr>
                <w:rFonts w:eastAsia="Calibri"/>
                <w:noProof/>
                <w:sz w:val="26"/>
                <w:szCs w:val="26"/>
              </w:rPr>
            </w:pPr>
            <w:r w:rsidRPr="007C2E32">
              <w:rPr>
                <w:rFonts w:eastAsia="Calibri"/>
                <w:noProof/>
              </w:rPr>
              <w:t>Tên tầng</w:t>
            </w:r>
          </w:p>
        </w:tc>
        <w:tc>
          <w:tcPr>
            <w:tcW w:w="1915" w:type="dxa"/>
            <w:tcBorders>
              <w:top w:val="single" w:sz="4" w:space="0" w:color="auto"/>
              <w:left w:val="nil"/>
              <w:bottom w:val="single" w:sz="4" w:space="0" w:color="auto"/>
              <w:right w:val="single" w:sz="4" w:space="0" w:color="auto"/>
            </w:tcBorders>
            <w:hideMark/>
          </w:tcPr>
          <w:p w:rsidR="00297E59" w:rsidRPr="007C2E32" w:rsidRDefault="00297E59">
            <w:pPr>
              <w:spacing w:before="100" w:beforeAutospacing="1" w:line="360" w:lineRule="auto"/>
              <w:rPr>
                <w:rFonts w:eastAsia="Calibri"/>
                <w:noProof/>
                <w:sz w:val="26"/>
                <w:szCs w:val="26"/>
              </w:rPr>
            </w:pPr>
            <w:r w:rsidRPr="007C2E32">
              <w:rPr>
                <w:rFonts w:eastAsia="Calibri"/>
                <w:noProof/>
              </w:rPr>
              <w:t>nvarchar(20)</w:t>
            </w:r>
          </w:p>
        </w:tc>
        <w:tc>
          <w:tcPr>
            <w:tcW w:w="1915" w:type="dxa"/>
            <w:tcBorders>
              <w:top w:val="single" w:sz="4" w:space="0" w:color="auto"/>
              <w:left w:val="nil"/>
              <w:bottom w:val="single" w:sz="4" w:space="0" w:color="auto"/>
              <w:right w:val="single" w:sz="4" w:space="0" w:color="auto"/>
            </w:tcBorders>
          </w:tcPr>
          <w:p w:rsidR="00297E59" w:rsidRPr="007C2E32" w:rsidRDefault="00297E59">
            <w:pPr>
              <w:spacing w:before="100" w:beforeAutospacing="1" w:line="360" w:lineRule="auto"/>
              <w:rPr>
                <w:rFonts w:eastAsia="Calibri"/>
                <w:noProof/>
                <w:sz w:val="26"/>
                <w:szCs w:val="26"/>
              </w:rPr>
            </w:pPr>
          </w:p>
        </w:tc>
        <w:tc>
          <w:tcPr>
            <w:tcW w:w="1916" w:type="dxa"/>
            <w:tcBorders>
              <w:top w:val="single" w:sz="4" w:space="0" w:color="auto"/>
              <w:left w:val="nil"/>
              <w:bottom w:val="single" w:sz="4" w:space="0" w:color="auto"/>
              <w:right w:val="single" w:sz="4" w:space="0" w:color="auto"/>
            </w:tcBorders>
            <w:hideMark/>
          </w:tcPr>
          <w:p w:rsidR="00297E59" w:rsidRPr="007C2E32" w:rsidRDefault="00297E59">
            <w:pPr>
              <w:spacing w:before="100" w:beforeAutospacing="1" w:line="360" w:lineRule="auto"/>
              <w:rPr>
                <w:rFonts w:eastAsia="Calibri"/>
                <w:noProof/>
                <w:sz w:val="26"/>
                <w:szCs w:val="26"/>
              </w:rPr>
            </w:pPr>
          </w:p>
        </w:tc>
      </w:tr>
    </w:tbl>
    <w:p w:rsidR="00443884" w:rsidRPr="007C2E32" w:rsidRDefault="00297E59" w:rsidP="007762E6">
      <w:pPr>
        <w:pStyle w:val="Heading2"/>
        <w:numPr>
          <w:ilvl w:val="0"/>
          <w:numId w:val="12"/>
        </w:numPr>
        <w:rPr>
          <w:rFonts w:cs="Times New Roman"/>
          <w:noProof/>
        </w:rPr>
      </w:pPr>
      <w:bookmarkStart w:id="52" w:name="_Toc27046405"/>
      <w:r w:rsidRPr="007C2E32">
        <w:rPr>
          <w:rFonts w:cs="Times New Roman"/>
          <w:noProof/>
        </w:rPr>
        <w:t>Bảng loại phòng</w:t>
      </w:r>
      <w:bookmarkEnd w:id="52"/>
    </w:p>
    <w:tbl>
      <w:tblPr>
        <w:tblStyle w:val="TableGrid"/>
        <w:tblW w:w="0" w:type="auto"/>
        <w:tblLook w:val="04A0" w:firstRow="1" w:lastRow="0" w:firstColumn="1" w:lastColumn="0" w:noHBand="0" w:noVBand="1"/>
      </w:tblPr>
      <w:tblGrid>
        <w:gridCol w:w="1958"/>
        <w:gridCol w:w="2030"/>
        <w:gridCol w:w="1900"/>
        <w:gridCol w:w="1850"/>
        <w:gridCol w:w="1838"/>
      </w:tblGrid>
      <w:tr w:rsidR="00297E59" w:rsidRPr="007C2E32" w:rsidTr="00297E59">
        <w:tc>
          <w:tcPr>
            <w:tcW w:w="1958" w:type="dxa"/>
            <w:tcBorders>
              <w:top w:val="single" w:sz="4" w:space="0" w:color="auto"/>
              <w:left w:val="single" w:sz="4" w:space="0" w:color="auto"/>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Thuộc tính</w:t>
            </w:r>
          </w:p>
        </w:tc>
        <w:tc>
          <w:tcPr>
            <w:tcW w:w="2030"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Giải thích</w:t>
            </w:r>
          </w:p>
        </w:tc>
        <w:tc>
          <w:tcPr>
            <w:tcW w:w="1900"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Kiểu dữ liệu</w:t>
            </w:r>
          </w:p>
        </w:tc>
        <w:tc>
          <w:tcPr>
            <w:tcW w:w="1850"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Khóa</w:t>
            </w:r>
          </w:p>
        </w:tc>
        <w:tc>
          <w:tcPr>
            <w:tcW w:w="1838"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Ghi chú</w:t>
            </w:r>
          </w:p>
        </w:tc>
      </w:tr>
      <w:tr w:rsidR="00297E59" w:rsidRPr="007C2E32" w:rsidTr="00297E59">
        <w:tc>
          <w:tcPr>
            <w:tcW w:w="1958" w:type="dxa"/>
            <w:tcBorders>
              <w:top w:val="single" w:sz="4" w:space="0" w:color="auto"/>
              <w:left w:val="single" w:sz="4" w:space="0" w:color="auto"/>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MALOAI</w:t>
            </w:r>
          </w:p>
        </w:tc>
        <w:tc>
          <w:tcPr>
            <w:tcW w:w="2030"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Mã loại phòng</w:t>
            </w:r>
          </w:p>
        </w:tc>
        <w:tc>
          <w:tcPr>
            <w:tcW w:w="1900"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int</w:t>
            </w:r>
          </w:p>
        </w:tc>
        <w:tc>
          <w:tcPr>
            <w:tcW w:w="1850"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Khóa chính</w:t>
            </w:r>
          </w:p>
        </w:tc>
        <w:tc>
          <w:tcPr>
            <w:tcW w:w="1838"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sz w:val="26"/>
                <w:szCs w:val="26"/>
              </w:rPr>
            </w:pPr>
          </w:p>
        </w:tc>
      </w:tr>
      <w:tr w:rsidR="00297E59" w:rsidRPr="007C2E32" w:rsidTr="00297E59">
        <w:tc>
          <w:tcPr>
            <w:tcW w:w="1958" w:type="dxa"/>
            <w:tcBorders>
              <w:top w:val="single" w:sz="4" w:space="0" w:color="auto"/>
              <w:left w:val="single" w:sz="4" w:space="0" w:color="auto"/>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MOTA</w:t>
            </w:r>
          </w:p>
        </w:tc>
        <w:tc>
          <w:tcPr>
            <w:tcW w:w="2030" w:type="dxa"/>
            <w:tcBorders>
              <w:top w:val="single" w:sz="4" w:space="0" w:color="auto"/>
              <w:left w:val="nil"/>
              <w:bottom w:val="single" w:sz="4" w:space="0" w:color="auto"/>
              <w:right w:val="single" w:sz="4" w:space="0" w:color="auto"/>
            </w:tcBorders>
            <w:hideMark/>
          </w:tcPr>
          <w:p w:rsidR="00297E59" w:rsidRPr="007C2E32" w:rsidRDefault="00297E59" w:rsidP="00297E59">
            <w:pPr>
              <w:spacing w:before="100" w:beforeAutospacing="1" w:line="360" w:lineRule="auto"/>
              <w:rPr>
                <w:rFonts w:eastAsia="Calibri"/>
                <w:noProof/>
                <w:sz w:val="26"/>
                <w:szCs w:val="26"/>
              </w:rPr>
            </w:pPr>
            <w:r w:rsidRPr="007C2E32">
              <w:rPr>
                <w:rFonts w:eastAsia="Calibri"/>
                <w:noProof/>
              </w:rPr>
              <w:t>Tên loại phòng</w:t>
            </w:r>
          </w:p>
        </w:tc>
        <w:tc>
          <w:tcPr>
            <w:tcW w:w="1900"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nvarchar(20)</w:t>
            </w:r>
          </w:p>
        </w:tc>
        <w:tc>
          <w:tcPr>
            <w:tcW w:w="1850"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p>
        </w:tc>
      </w:tr>
      <w:tr w:rsidR="00297E59" w:rsidRPr="007C2E32" w:rsidTr="00297E59">
        <w:tc>
          <w:tcPr>
            <w:tcW w:w="1958" w:type="dxa"/>
            <w:tcBorders>
              <w:top w:val="single" w:sz="4" w:space="0" w:color="auto"/>
              <w:left w:val="single" w:sz="4" w:space="0" w:color="auto"/>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rPr>
            </w:pPr>
            <w:r w:rsidRPr="007C2E32">
              <w:rPr>
                <w:rFonts w:eastAsia="Calibri"/>
                <w:noProof/>
              </w:rPr>
              <w:t>GIA</w:t>
            </w:r>
          </w:p>
        </w:tc>
        <w:tc>
          <w:tcPr>
            <w:tcW w:w="2030"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rPr>
            </w:pPr>
            <w:r w:rsidRPr="007C2E32">
              <w:rPr>
                <w:rFonts w:eastAsia="Calibri"/>
                <w:noProof/>
              </w:rPr>
              <w:t>Giá phòng theo loại phòng</w:t>
            </w:r>
          </w:p>
        </w:tc>
        <w:tc>
          <w:tcPr>
            <w:tcW w:w="1900"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rPr>
            </w:pPr>
            <w:r w:rsidRPr="007C2E32">
              <w:rPr>
                <w:rFonts w:eastAsia="Calibri"/>
                <w:noProof/>
              </w:rPr>
              <w:t>money</w:t>
            </w:r>
          </w:p>
        </w:tc>
        <w:tc>
          <w:tcPr>
            <w:tcW w:w="1850"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sz w:val="26"/>
                <w:szCs w:val="26"/>
              </w:rPr>
            </w:pPr>
          </w:p>
        </w:tc>
      </w:tr>
      <w:tr w:rsidR="00297E59" w:rsidRPr="007C2E32" w:rsidTr="00297E59">
        <w:tc>
          <w:tcPr>
            <w:tcW w:w="1958" w:type="dxa"/>
            <w:tcBorders>
              <w:top w:val="single" w:sz="4" w:space="0" w:color="auto"/>
              <w:left w:val="single" w:sz="4" w:space="0" w:color="auto"/>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rPr>
            </w:pPr>
            <w:r w:rsidRPr="007C2E32">
              <w:rPr>
                <w:rFonts w:eastAsia="Calibri"/>
                <w:noProof/>
              </w:rPr>
              <w:t>TILEPHUTHU</w:t>
            </w:r>
          </w:p>
        </w:tc>
        <w:tc>
          <w:tcPr>
            <w:tcW w:w="2030" w:type="dxa"/>
            <w:tcBorders>
              <w:top w:val="single" w:sz="4" w:space="0" w:color="auto"/>
              <w:left w:val="nil"/>
              <w:bottom w:val="single" w:sz="4" w:space="0" w:color="auto"/>
              <w:right w:val="single" w:sz="4" w:space="0" w:color="auto"/>
            </w:tcBorders>
          </w:tcPr>
          <w:p w:rsidR="00297E59" w:rsidRPr="007C2E32" w:rsidRDefault="00297E59" w:rsidP="00297E59">
            <w:pPr>
              <w:spacing w:before="100" w:beforeAutospacing="1" w:line="360" w:lineRule="auto"/>
              <w:rPr>
                <w:rFonts w:eastAsia="Calibri"/>
                <w:noProof/>
              </w:rPr>
            </w:pPr>
            <w:r w:rsidRPr="007C2E32">
              <w:rPr>
                <w:rFonts w:eastAsia="Calibri"/>
                <w:noProof/>
              </w:rPr>
              <w:t>Tỉ lệ tiền phụ thu</w:t>
            </w:r>
          </w:p>
        </w:tc>
        <w:tc>
          <w:tcPr>
            <w:tcW w:w="1900"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int</w:t>
            </w:r>
          </w:p>
        </w:tc>
        <w:tc>
          <w:tcPr>
            <w:tcW w:w="1850"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sz w:val="26"/>
                <w:szCs w:val="26"/>
              </w:rPr>
            </w:pPr>
          </w:p>
        </w:tc>
      </w:tr>
      <w:tr w:rsidR="00297E59" w:rsidRPr="007C2E32" w:rsidTr="00297E59">
        <w:tc>
          <w:tcPr>
            <w:tcW w:w="1958" w:type="dxa"/>
            <w:tcBorders>
              <w:top w:val="single" w:sz="4" w:space="0" w:color="auto"/>
              <w:left w:val="single" w:sz="4" w:space="0" w:color="auto"/>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rPr>
            </w:pPr>
            <w:r w:rsidRPr="007C2E32">
              <w:rPr>
                <w:rFonts w:eastAsia="Calibri"/>
                <w:noProof/>
              </w:rPr>
              <w:t>ANH</w:t>
            </w:r>
          </w:p>
        </w:tc>
        <w:tc>
          <w:tcPr>
            <w:tcW w:w="2030"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rPr>
            </w:pPr>
            <w:r w:rsidRPr="007C2E32">
              <w:rPr>
                <w:rFonts w:eastAsia="Calibri"/>
                <w:noProof/>
              </w:rPr>
              <w:t>Ảnh loại phòng</w:t>
            </w:r>
          </w:p>
        </w:tc>
        <w:tc>
          <w:tcPr>
            <w:tcW w:w="1900"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nvarchar(300)</w:t>
            </w:r>
          </w:p>
        </w:tc>
        <w:tc>
          <w:tcPr>
            <w:tcW w:w="1850"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297E59" w:rsidRPr="007C2E32" w:rsidRDefault="00297E59" w:rsidP="00211142">
            <w:pPr>
              <w:spacing w:before="100" w:beforeAutospacing="1" w:line="360" w:lineRule="auto"/>
              <w:rPr>
                <w:rFonts w:eastAsia="Calibri"/>
                <w:noProof/>
                <w:sz w:val="26"/>
                <w:szCs w:val="26"/>
              </w:rPr>
            </w:pPr>
          </w:p>
        </w:tc>
      </w:tr>
    </w:tbl>
    <w:p w:rsidR="00CF6AC9" w:rsidRPr="007C2E32" w:rsidRDefault="00CF6AC9">
      <w:pPr>
        <w:rPr>
          <w:rFonts w:eastAsiaTheme="majorEastAsia"/>
          <w:b/>
          <w:bCs/>
          <w:noProof/>
          <w:szCs w:val="26"/>
        </w:rPr>
      </w:pPr>
    </w:p>
    <w:p w:rsidR="00CF6AC9" w:rsidRPr="007C2E32" w:rsidRDefault="00CF6AC9">
      <w:pPr>
        <w:rPr>
          <w:rFonts w:eastAsiaTheme="majorEastAsia"/>
          <w:b/>
          <w:bCs/>
          <w:noProof/>
          <w:szCs w:val="26"/>
        </w:rPr>
      </w:pPr>
      <w:r w:rsidRPr="007C2E32">
        <w:rPr>
          <w:rFonts w:eastAsiaTheme="majorEastAsia"/>
          <w:b/>
          <w:bCs/>
          <w:noProof/>
          <w:szCs w:val="26"/>
        </w:rPr>
        <w:br w:type="page"/>
      </w:r>
    </w:p>
    <w:p w:rsidR="00CF6AC9" w:rsidRPr="007C2E32" w:rsidRDefault="00CF6AC9">
      <w:pPr>
        <w:rPr>
          <w:rFonts w:eastAsiaTheme="majorEastAsia"/>
          <w:b/>
          <w:bCs/>
          <w:noProof/>
          <w:szCs w:val="26"/>
        </w:rPr>
      </w:pPr>
    </w:p>
    <w:p w:rsidR="00297E59" w:rsidRPr="007C2E32" w:rsidRDefault="00297E59" w:rsidP="007762E6">
      <w:pPr>
        <w:pStyle w:val="Heading2"/>
        <w:numPr>
          <w:ilvl w:val="0"/>
          <w:numId w:val="12"/>
        </w:numPr>
        <w:rPr>
          <w:rFonts w:cs="Times New Roman"/>
          <w:noProof/>
        </w:rPr>
      </w:pPr>
      <w:bookmarkStart w:id="53" w:name="_Toc27046406"/>
      <w:r w:rsidRPr="007C2E32">
        <w:rPr>
          <w:rFonts w:cs="Times New Roman"/>
          <w:noProof/>
        </w:rPr>
        <w:t>Bảng phòng</w:t>
      </w:r>
      <w:bookmarkEnd w:id="53"/>
    </w:p>
    <w:tbl>
      <w:tblPr>
        <w:tblStyle w:val="TableGrid"/>
        <w:tblW w:w="0" w:type="auto"/>
        <w:tblLook w:val="04A0" w:firstRow="1" w:lastRow="0" w:firstColumn="1" w:lastColumn="0" w:noHBand="0" w:noVBand="1"/>
      </w:tblPr>
      <w:tblGrid>
        <w:gridCol w:w="2814"/>
        <w:gridCol w:w="1944"/>
        <w:gridCol w:w="1662"/>
        <w:gridCol w:w="1607"/>
        <w:gridCol w:w="1549"/>
      </w:tblGrid>
      <w:tr w:rsidR="00297E59" w:rsidRPr="007C2E32" w:rsidTr="008F66D2">
        <w:tc>
          <w:tcPr>
            <w:tcW w:w="2814" w:type="dxa"/>
            <w:tcBorders>
              <w:top w:val="single" w:sz="4" w:space="0" w:color="auto"/>
              <w:left w:val="single" w:sz="4" w:space="0" w:color="auto"/>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Thuộc tính</w:t>
            </w:r>
          </w:p>
        </w:tc>
        <w:tc>
          <w:tcPr>
            <w:tcW w:w="1944"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Giải thích</w:t>
            </w:r>
          </w:p>
        </w:tc>
        <w:tc>
          <w:tcPr>
            <w:tcW w:w="1662"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Kiểu dữ liệu</w:t>
            </w:r>
          </w:p>
        </w:tc>
        <w:tc>
          <w:tcPr>
            <w:tcW w:w="1607"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Khóa</w:t>
            </w:r>
          </w:p>
        </w:tc>
        <w:tc>
          <w:tcPr>
            <w:tcW w:w="1549" w:type="dxa"/>
            <w:tcBorders>
              <w:top w:val="single" w:sz="4" w:space="0" w:color="auto"/>
              <w:left w:val="nil"/>
              <w:bottom w:val="single" w:sz="4" w:space="0" w:color="auto"/>
              <w:right w:val="single" w:sz="4" w:space="0" w:color="auto"/>
            </w:tcBorders>
            <w:hideMark/>
          </w:tcPr>
          <w:p w:rsidR="00297E59" w:rsidRPr="007C2E32" w:rsidRDefault="00297E59" w:rsidP="00211142">
            <w:pPr>
              <w:spacing w:before="100" w:beforeAutospacing="1" w:line="360" w:lineRule="auto"/>
              <w:rPr>
                <w:rFonts w:eastAsia="Calibri"/>
                <w:noProof/>
                <w:sz w:val="26"/>
                <w:szCs w:val="26"/>
              </w:rPr>
            </w:pPr>
            <w:r w:rsidRPr="007C2E32">
              <w:rPr>
                <w:rFonts w:eastAsia="Calibri"/>
                <w:noProof/>
              </w:rPr>
              <w:t>Ghi chú</w:t>
            </w:r>
          </w:p>
        </w:tc>
      </w:tr>
      <w:tr w:rsidR="00B60617" w:rsidRPr="007C2E32" w:rsidTr="00B60617">
        <w:tc>
          <w:tcPr>
            <w:tcW w:w="2814" w:type="dxa"/>
            <w:tcBorders>
              <w:top w:val="single" w:sz="4" w:space="0" w:color="auto"/>
              <w:left w:val="single" w:sz="4" w:space="0" w:color="auto"/>
              <w:bottom w:val="single" w:sz="4" w:space="0" w:color="auto"/>
              <w:right w:val="single" w:sz="4" w:space="0" w:color="auto"/>
            </w:tcBorders>
            <w:hideMark/>
          </w:tcPr>
          <w:p w:rsidR="00B60617" w:rsidRPr="007C2E32" w:rsidRDefault="00B60617" w:rsidP="00211142">
            <w:pPr>
              <w:spacing w:before="100" w:beforeAutospacing="1" w:line="360" w:lineRule="auto"/>
              <w:rPr>
                <w:rFonts w:eastAsia="Calibri"/>
                <w:noProof/>
                <w:sz w:val="26"/>
                <w:szCs w:val="26"/>
              </w:rPr>
            </w:pPr>
            <w:r w:rsidRPr="007C2E32">
              <w:rPr>
                <w:rFonts w:eastAsia="Calibri"/>
                <w:noProof/>
              </w:rPr>
              <w:t>MAPHONG</w:t>
            </w:r>
          </w:p>
        </w:tc>
        <w:tc>
          <w:tcPr>
            <w:tcW w:w="1944" w:type="dxa"/>
            <w:tcBorders>
              <w:top w:val="single" w:sz="4" w:space="0" w:color="auto"/>
              <w:left w:val="nil"/>
              <w:bottom w:val="single" w:sz="4" w:space="0" w:color="auto"/>
              <w:right w:val="single" w:sz="4" w:space="0" w:color="auto"/>
            </w:tcBorders>
          </w:tcPr>
          <w:p w:rsidR="00B60617" w:rsidRPr="007C2E32" w:rsidRDefault="00B60617" w:rsidP="00B60617">
            <w:pPr>
              <w:spacing w:before="100" w:beforeAutospacing="1" w:line="360" w:lineRule="auto"/>
              <w:rPr>
                <w:rFonts w:eastAsia="Calibri"/>
                <w:noProof/>
                <w:sz w:val="26"/>
                <w:szCs w:val="26"/>
              </w:rPr>
            </w:pPr>
            <w:r w:rsidRPr="007C2E32">
              <w:rPr>
                <w:rFonts w:eastAsia="Calibri"/>
                <w:noProof/>
              </w:rPr>
              <w:t>Mã phòng</w:t>
            </w:r>
          </w:p>
        </w:tc>
        <w:tc>
          <w:tcPr>
            <w:tcW w:w="1662" w:type="dxa"/>
            <w:tcBorders>
              <w:top w:val="single" w:sz="4" w:space="0" w:color="auto"/>
              <w:left w:val="nil"/>
              <w:bottom w:val="single" w:sz="4" w:space="0" w:color="auto"/>
              <w:right w:val="single" w:sz="4" w:space="0" w:color="auto"/>
            </w:tcBorders>
            <w:hideMark/>
          </w:tcPr>
          <w:p w:rsidR="00B60617" w:rsidRPr="007C2E32" w:rsidRDefault="00B60617" w:rsidP="00211142">
            <w:pPr>
              <w:spacing w:before="100" w:beforeAutospacing="1" w:line="360" w:lineRule="auto"/>
              <w:rPr>
                <w:rFonts w:eastAsia="Calibri"/>
                <w:noProof/>
                <w:sz w:val="26"/>
                <w:szCs w:val="26"/>
              </w:rPr>
            </w:pPr>
            <w:r w:rsidRPr="007C2E32">
              <w:rPr>
                <w:rFonts w:eastAsia="Calibri"/>
                <w:noProof/>
              </w:rPr>
              <w:t>int</w:t>
            </w:r>
          </w:p>
        </w:tc>
        <w:tc>
          <w:tcPr>
            <w:tcW w:w="1607" w:type="dxa"/>
            <w:tcBorders>
              <w:top w:val="single" w:sz="4" w:space="0" w:color="auto"/>
              <w:left w:val="nil"/>
              <w:bottom w:val="single" w:sz="4" w:space="0" w:color="auto"/>
              <w:right w:val="single" w:sz="4" w:space="0" w:color="auto"/>
            </w:tcBorders>
            <w:hideMark/>
          </w:tcPr>
          <w:p w:rsidR="00B60617" w:rsidRPr="007C2E32" w:rsidRDefault="00B60617" w:rsidP="00211142">
            <w:pPr>
              <w:spacing w:before="100" w:beforeAutospacing="1" w:line="360" w:lineRule="auto"/>
              <w:rPr>
                <w:rFonts w:eastAsia="Calibri"/>
                <w:noProof/>
                <w:sz w:val="26"/>
                <w:szCs w:val="26"/>
              </w:rPr>
            </w:pPr>
            <w:r w:rsidRPr="007C2E32">
              <w:rPr>
                <w:rFonts w:eastAsia="Calibri"/>
                <w:noProof/>
              </w:rPr>
              <w:t>Khóa chính</w:t>
            </w:r>
          </w:p>
        </w:tc>
        <w:tc>
          <w:tcPr>
            <w:tcW w:w="1549" w:type="dxa"/>
            <w:tcBorders>
              <w:top w:val="single" w:sz="4" w:space="0" w:color="auto"/>
              <w:left w:val="nil"/>
              <w:bottom w:val="single" w:sz="4" w:space="0" w:color="auto"/>
              <w:right w:val="single" w:sz="4" w:space="0" w:color="auto"/>
            </w:tcBorders>
          </w:tcPr>
          <w:p w:rsidR="00B60617" w:rsidRPr="007C2E32" w:rsidRDefault="00B60617" w:rsidP="00211142">
            <w:pPr>
              <w:spacing w:before="100" w:beforeAutospacing="1" w:line="360" w:lineRule="auto"/>
              <w:rPr>
                <w:rFonts w:eastAsia="Calibri"/>
                <w:noProof/>
                <w:sz w:val="26"/>
                <w:szCs w:val="26"/>
              </w:rPr>
            </w:pPr>
          </w:p>
        </w:tc>
      </w:tr>
      <w:tr w:rsidR="00B60617" w:rsidRPr="007C2E32" w:rsidTr="008F66D2">
        <w:tc>
          <w:tcPr>
            <w:tcW w:w="2814" w:type="dxa"/>
            <w:tcBorders>
              <w:top w:val="single" w:sz="4" w:space="0" w:color="auto"/>
              <w:left w:val="single" w:sz="4" w:space="0" w:color="auto"/>
              <w:bottom w:val="single" w:sz="4" w:space="0" w:color="auto"/>
              <w:right w:val="single" w:sz="4" w:space="0" w:color="auto"/>
            </w:tcBorders>
          </w:tcPr>
          <w:p w:rsidR="00B60617" w:rsidRPr="007C2E32" w:rsidRDefault="00B60617" w:rsidP="00211142">
            <w:pPr>
              <w:spacing w:before="100" w:beforeAutospacing="1" w:line="360" w:lineRule="auto"/>
              <w:rPr>
                <w:rFonts w:eastAsia="Calibri"/>
                <w:noProof/>
              </w:rPr>
            </w:pPr>
            <w:r w:rsidRPr="007C2E32">
              <w:rPr>
                <w:rFonts w:eastAsia="Calibri"/>
                <w:noProof/>
              </w:rPr>
              <w:t>MATANG</w:t>
            </w:r>
          </w:p>
        </w:tc>
        <w:tc>
          <w:tcPr>
            <w:tcW w:w="1944" w:type="dxa"/>
            <w:tcBorders>
              <w:top w:val="single" w:sz="4" w:space="0" w:color="auto"/>
              <w:left w:val="nil"/>
              <w:bottom w:val="single" w:sz="4" w:space="0" w:color="auto"/>
              <w:right w:val="single" w:sz="4" w:space="0" w:color="auto"/>
            </w:tcBorders>
          </w:tcPr>
          <w:p w:rsidR="00B60617" w:rsidRPr="007C2E32" w:rsidRDefault="00B60617" w:rsidP="004A76C9">
            <w:pPr>
              <w:spacing w:before="100" w:beforeAutospacing="1" w:line="360" w:lineRule="auto"/>
              <w:rPr>
                <w:rFonts w:eastAsia="Calibri"/>
                <w:noProof/>
                <w:sz w:val="26"/>
                <w:szCs w:val="26"/>
              </w:rPr>
            </w:pPr>
            <w:r w:rsidRPr="007C2E32">
              <w:rPr>
                <w:rFonts w:eastAsia="Calibri"/>
                <w:noProof/>
              </w:rPr>
              <w:t>Mã tầng</w:t>
            </w:r>
          </w:p>
        </w:tc>
        <w:tc>
          <w:tcPr>
            <w:tcW w:w="1662" w:type="dxa"/>
            <w:tcBorders>
              <w:top w:val="single" w:sz="4" w:space="0" w:color="auto"/>
              <w:left w:val="nil"/>
              <w:bottom w:val="single" w:sz="4" w:space="0" w:color="auto"/>
              <w:right w:val="single" w:sz="4" w:space="0" w:color="auto"/>
            </w:tcBorders>
          </w:tcPr>
          <w:p w:rsidR="00B60617" w:rsidRPr="007C2E32" w:rsidRDefault="00B60617" w:rsidP="00211142">
            <w:pPr>
              <w:spacing w:before="100" w:beforeAutospacing="1" w:line="360" w:lineRule="auto"/>
              <w:rPr>
                <w:rFonts w:eastAsia="Calibri"/>
                <w:noProof/>
              </w:rPr>
            </w:pPr>
            <w:r w:rsidRPr="007C2E32">
              <w:rPr>
                <w:rFonts w:eastAsia="Calibri"/>
                <w:noProof/>
              </w:rPr>
              <w:t>int</w:t>
            </w:r>
          </w:p>
        </w:tc>
        <w:tc>
          <w:tcPr>
            <w:tcW w:w="1607" w:type="dxa"/>
            <w:tcBorders>
              <w:top w:val="single" w:sz="4" w:space="0" w:color="auto"/>
              <w:left w:val="nil"/>
              <w:bottom w:val="single" w:sz="4" w:space="0" w:color="auto"/>
              <w:right w:val="single" w:sz="4" w:space="0" w:color="auto"/>
            </w:tcBorders>
          </w:tcPr>
          <w:p w:rsidR="00B60617" w:rsidRPr="007C2E32" w:rsidRDefault="00BB1AED" w:rsidP="00211142">
            <w:pPr>
              <w:spacing w:before="100" w:beforeAutospacing="1" w:line="360" w:lineRule="auto"/>
              <w:rPr>
                <w:rFonts w:eastAsia="Calibri"/>
                <w:noProof/>
              </w:rPr>
            </w:pPr>
            <w:r w:rsidRPr="007C2E32">
              <w:rPr>
                <w:rFonts w:eastAsia="Calibri"/>
                <w:noProof/>
              </w:rPr>
              <w:t>Khóa ngoại</w:t>
            </w:r>
          </w:p>
        </w:tc>
        <w:tc>
          <w:tcPr>
            <w:tcW w:w="1549" w:type="dxa"/>
            <w:tcBorders>
              <w:top w:val="single" w:sz="4" w:space="0" w:color="auto"/>
              <w:left w:val="nil"/>
              <w:bottom w:val="single" w:sz="4" w:space="0" w:color="auto"/>
              <w:right w:val="single" w:sz="4" w:space="0" w:color="auto"/>
            </w:tcBorders>
          </w:tcPr>
          <w:p w:rsidR="00B60617" w:rsidRPr="007C2E32" w:rsidRDefault="00B60617" w:rsidP="00211142">
            <w:pPr>
              <w:spacing w:before="100" w:beforeAutospacing="1" w:line="360" w:lineRule="auto"/>
              <w:rPr>
                <w:rFonts w:eastAsia="Calibri"/>
                <w:noProof/>
                <w:sz w:val="26"/>
                <w:szCs w:val="26"/>
              </w:rPr>
            </w:pPr>
          </w:p>
        </w:tc>
      </w:tr>
      <w:tr w:rsidR="00BB1AED" w:rsidRPr="007C2E32" w:rsidTr="008F66D2">
        <w:tc>
          <w:tcPr>
            <w:tcW w:w="2814" w:type="dxa"/>
            <w:tcBorders>
              <w:top w:val="single" w:sz="4" w:space="0" w:color="auto"/>
              <w:left w:val="single" w:sz="4" w:space="0" w:color="auto"/>
              <w:bottom w:val="single" w:sz="4" w:space="0" w:color="auto"/>
              <w:right w:val="single" w:sz="4" w:space="0" w:color="auto"/>
            </w:tcBorders>
          </w:tcPr>
          <w:p w:rsidR="00BB1AED" w:rsidRPr="007C2E32" w:rsidRDefault="00BB1AED" w:rsidP="00211142">
            <w:pPr>
              <w:spacing w:before="100" w:beforeAutospacing="1" w:line="360" w:lineRule="auto"/>
              <w:rPr>
                <w:rFonts w:eastAsia="Calibri"/>
                <w:noProof/>
              </w:rPr>
            </w:pPr>
            <w:r w:rsidRPr="007C2E32">
              <w:rPr>
                <w:rFonts w:eastAsia="Calibri"/>
                <w:noProof/>
              </w:rPr>
              <w:t>MALOAI</w:t>
            </w:r>
          </w:p>
        </w:tc>
        <w:tc>
          <w:tcPr>
            <w:tcW w:w="1944" w:type="dxa"/>
            <w:tcBorders>
              <w:top w:val="single" w:sz="4" w:space="0" w:color="auto"/>
              <w:left w:val="nil"/>
              <w:bottom w:val="single" w:sz="4" w:space="0" w:color="auto"/>
              <w:right w:val="single" w:sz="4" w:space="0" w:color="auto"/>
            </w:tcBorders>
          </w:tcPr>
          <w:p w:rsidR="00BB1AED" w:rsidRPr="007C2E32" w:rsidRDefault="00BB1AED" w:rsidP="00211142">
            <w:pPr>
              <w:spacing w:before="100" w:beforeAutospacing="1" w:line="360" w:lineRule="auto"/>
              <w:rPr>
                <w:rFonts w:eastAsia="Calibri"/>
                <w:noProof/>
              </w:rPr>
            </w:pPr>
            <w:r w:rsidRPr="007C2E32">
              <w:rPr>
                <w:rFonts w:eastAsia="Calibri"/>
                <w:noProof/>
              </w:rPr>
              <w:t>Mã loại phòng</w:t>
            </w:r>
          </w:p>
        </w:tc>
        <w:tc>
          <w:tcPr>
            <w:tcW w:w="1662" w:type="dxa"/>
            <w:tcBorders>
              <w:top w:val="single" w:sz="4" w:space="0" w:color="auto"/>
              <w:left w:val="nil"/>
              <w:bottom w:val="single" w:sz="4" w:space="0" w:color="auto"/>
              <w:right w:val="single" w:sz="4" w:space="0" w:color="auto"/>
            </w:tcBorders>
          </w:tcPr>
          <w:p w:rsidR="00BB1AED" w:rsidRPr="007C2E32" w:rsidRDefault="00BB1AED" w:rsidP="00211142">
            <w:pPr>
              <w:spacing w:before="100" w:beforeAutospacing="1" w:line="360" w:lineRule="auto"/>
              <w:rPr>
                <w:rFonts w:eastAsia="Calibri"/>
                <w:noProof/>
              </w:rPr>
            </w:pPr>
            <w:r w:rsidRPr="007C2E32">
              <w:rPr>
                <w:rFonts w:eastAsia="Calibri"/>
                <w:noProof/>
              </w:rPr>
              <w:t>int</w:t>
            </w:r>
          </w:p>
        </w:tc>
        <w:tc>
          <w:tcPr>
            <w:tcW w:w="1607" w:type="dxa"/>
            <w:tcBorders>
              <w:top w:val="single" w:sz="4" w:space="0" w:color="auto"/>
              <w:left w:val="nil"/>
              <w:bottom w:val="single" w:sz="4" w:space="0" w:color="auto"/>
              <w:right w:val="single" w:sz="4" w:space="0" w:color="auto"/>
            </w:tcBorders>
          </w:tcPr>
          <w:p w:rsidR="00BB1AED" w:rsidRPr="007C2E32" w:rsidRDefault="00BB1AED" w:rsidP="00701DA2">
            <w:pPr>
              <w:spacing w:before="100" w:beforeAutospacing="1" w:line="360" w:lineRule="auto"/>
              <w:rPr>
                <w:rFonts w:eastAsia="Calibri"/>
                <w:noProof/>
              </w:rPr>
            </w:pPr>
            <w:r w:rsidRPr="007C2E32">
              <w:rPr>
                <w:rFonts w:eastAsia="Calibri"/>
                <w:noProof/>
              </w:rPr>
              <w:t>Khóa ngoại</w:t>
            </w:r>
          </w:p>
        </w:tc>
        <w:tc>
          <w:tcPr>
            <w:tcW w:w="1549" w:type="dxa"/>
            <w:tcBorders>
              <w:top w:val="single" w:sz="4" w:space="0" w:color="auto"/>
              <w:left w:val="nil"/>
              <w:bottom w:val="single" w:sz="4" w:space="0" w:color="auto"/>
              <w:right w:val="single" w:sz="4" w:space="0" w:color="auto"/>
            </w:tcBorders>
          </w:tcPr>
          <w:p w:rsidR="00BB1AED" w:rsidRPr="007C2E32" w:rsidRDefault="00BB1AED" w:rsidP="00211142">
            <w:pPr>
              <w:spacing w:before="100" w:beforeAutospacing="1" w:line="360" w:lineRule="auto"/>
              <w:rPr>
                <w:rFonts w:eastAsia="Calibri"/>
                <w:noProof/>
                <w:sz w:val="26"/>
                <w:szCs w:val="26"/>
              </w:rPr>
            </w:pPr>
          </w:p>
        </w:tc>
      </w:tr>
      <w:tr w:rsidR="00BB1AED" w:rsidRPr="007C2E32" w:rsidTr="008F66D2">
        <w:tc>
          <w:tcPr>
            <w:tcW w:w="2814" w:type="dxa"/>
            <w:tcBorders>
              <w:top w:val="single" w:sz="4" w:space="0" w:color="auto"/>
              <w:left w:val="single" w:sz="4" w:space="0" w:color="auto"/>
              <w:bottom w:val="single" w:sz="4" w:space="0" w:color="auto"/>
              <w:right w:val="single" w:sz="4" w:space="0" w:color="auto"/>
            </w:tcBorders>
            <w:hideMark/>
          </w:tcPr>
          <w:p w:rsidR="00BB1AED" w:rsidRPr="007C2E32" w:rsidRDefault="00BB1AED" w:rsidP="00211142">
            <w:pPr>
              <w:spacing w:before="100" w:beforeAutospacing="1" w:line="360" w:lineRule="auto"/>
              <w:rPr>
                <w:rFonts w:eastAsia="Calibri"/>
                <w:noProof/>
                <w:sz w:val="26"/>
                <w:szCs w:val="26"/>
              </w:rPr>
            </w:pPr>
            <w:r w:rsidRPr="007C2E32">
              <w:rPr>
                <w:rFonts w:eastAsia="Calibri"/>
                <w:noProof/>
              </w:rPr>
              <w:t>SOPHONG</w:t>
            </w:r>
          </w:p>
        </w:tc>
        <w:tc>
          <w:tcPr>
            <w:tcW w:w="1944" w:type="dxa"/>
            <w:tcBorders>
              <w:top w:val="single" w:sz="4" w:space="0" w:color="auto"/>
              <w:left w:val="nil"/>
              <w:bottom w:val="single" w:sz="4" w:space="0" w:color="auto"/>
              <w:right w:val="single" w:sz="4" w:space="0" w:color="auto"/>
            </w:tcBorders>
            <w:hideMark/>
          </w:tcPr>
          <w:p w:rsidR="00BB1AED" w:rsidRPr="007C2E32" w:rsidRDefault="00BB1AED" w:rsidP="00211142">
            <w:pPr>
              <w:spacing w:before="100" w:beforeAutospacing="1" w:line="360" w:lineRule="auto"/>
              <w:rPr>
                <w:rFonts w:eastAsia="Calibri"/>
                <w:noProof/>
                <w:sz w:val="26"/>
                <w:szCs w:val="26"/>
              </w:rPr>
            </w:pPr>
            <w:r w:rsidRPr="007C2E32">
              <w:rPr>
                <w:rFonts w:eastAsia="Calibri"/>
                <w:noProof/>
              </w:rPr>
              <w:t>Tên tầng</w:t>
            </w:r>
          </w:p>
        </w:tc>
        <w:tc>
          <w:tcPr>
            <w:tcW w:w="1662" w:type="dxa"/>
            <w:tcBorders>
              <w:top w:val="single" w:sz="4" w:space="0" w:color="auto"/>
              <w:left w:val="nil"/>
              <w:bottom w:val="single" w:sz="4" w:space="0" w:color="auto"/>
              <w:right w:val="single" w:sz="4" w:space="0" w:color="auto"/>
            </w:tcBorders>
            <w:hideMark/>
          </w:tcPr>
          <w:p w:rsidR="00BB1AED" w:rsidRPr="007C2E32" w:rsidRDefault="00BB1AED" w:rsidP="00211142">
            <w:pPr>
              <w:spacing w:before="100" w:beforeAutospacing="1" w:line="360" w:lineRule="auto"/>
              <w:rPr>
                <w:rFonts w:eastAsia="Calibri"/>
                <w:noProof/>
                <w:sz w:val="26"/>
                <w:szCs w:val="26"/>
              </w:rPr>
            </w:pPr>
            <w:r w:rsidRPr="007C2E32">
              <w:rPr>
                <w:rFonts w:eastAsia="Calibri"/>
                <w:noProof/>
              </w:rPr>
              <w:t>nvarchar(20)</w:t>
            </w:r>
          </w:p>
        </w:tc>
        <w:tc>
          <w:tcPr>
            <w:tcW w:w="1607" w:type="dxa"/>
            <w:tcBorders>
              <w:top w:val="single" w:sz="4" w:space="0" w:color="auto"/>
              <w:left w:val="nil"/>
              <w:bottom w:val="single" w:sz="4" w:space="0" w:color="auto"/>
              <w:right w:val="single" w:sz="4" w:space="0" w:color="auto"/>
            </w:tcBorders>
          </w:tcPr>
          <w:p w:rsidR="00BB1AED" w:rsidRPr="007C2E32" w:rsidRDefault="00BB1AED" w:rsidP="00211142">
            <w:pPr>
              <w:spacing w:before="100" w:beforeAutospacing="1" w:line="360" w:lineRule="auto"/>
              <w:rPr>
                <w:rFonts w:eastAsia="Calibri"/>
                <w:noProof/>
                <w:sz w:val="26"/>
                <w:szCs w:val="26"/>
              </w:rPr>
            </w:pPr>
          </w:p>
        </w:tc>
        <w:tc>
          <w:tcPr>
            <w:tcW w:w="1549" w:type="dxa"/>
            <w:tcBorders>
              <w:top w:val="single" w:sz="4" w:space="0" w:color="auto"/>
              <w:left w:val="nil"/>
              <w:bottom w:val="single" w:sz="4" w:space="0" w:color="auto"/>
              <w:right w:val="single" w:sz="4" w:space="0" w:color="auto"/>
            </w:tcBorders>
            <w:hideMark/>
          </w:tcPr>
          <w:p w:rsidR="00BB1AED" w:rsidRPr="007C2E32" w:rsidRDefault="00BB1AED" w:rsidP="00211142">
            <w:pPr>
              <w:spacing w:before="100" w:beforeAutospacing="1" w:line="360" w:lineRule="auto"/>
              <w:rPr>
                <w:rFonts w:eastAsia="Calibri"/>
                <w:noProof/>
                <w:sz w:val="26"/>
                <w:szCs w:val="26"/>
              </w:rPr>
            </w:pPr>
          </w:p>
        </w:tc>
      </w:tr>
      <w:tr w:rsidR="00BB1AED" w:rsidRPr="007C2E32" w:rsidTr="008F66D2">
        <w:tc>
          <w:tcPr>
            <w:tcW w:w="2814" w:type="dxa"/>
            <w:tcBorders>
              <w:top w:val="single" w:sz="4" w:space="0" w:color="auto"/>
              <w:left w:val="single" w:sz="4" w:space="0" w:color="auto"/>
              <w:bottom w:val="single" w:sz="4" w:space="0" w:color="auto"/>
              <w:right w:val="single" w:sz="4" w:space="0" w:color="auto"/>
            </w:tcBorders>
          </w:tcPr>
          <w:p w:rsidR="00BB1AED" w:rsidRPr="007C2E32" w:rsidRDefault="00BB1AED" w:rsidP="00211142">
            <w:pPr>
              <w:spacing w:before="100" w:beforeAutospacing="1" w:line="360" w:lineRule="auto"/>
              <w:rPr>
                <w:rFonts w:eastAsia="Calibri"/>
                <w:noProof/>
              </w:rPr>
            </w:pPr>
            <w:r w:rsidRPr="007C2E32">
              <w:rPr>
                <w:rFonts w:eastAsia="Calibri"/>
                <w:noProof/>
              </w:rPr>
              <w:t>TINHTRANGPHONG</w:t>
            </w:r>
          </w:p>
        </w:tc>
        <w:tc>
          <w:tcPr>
            <w:tcW w:w="1944" w:type="dxa"/>
            <w:tcBorders>
              <w:top w:val="single" w:sz="4" w:space="0" w:color="auto"/>
              <w:left w:val="nil"/>
              <w:bottom w:val="single" w:sz="4" w:space="0" w:color="auto"/>
              <w:right w:val="single" w:sz="4" w:space="0" w:color="auto"/>
            </w:tcBorders>
          </w:tcPr>
          <w:p w:rsidR="00BB1AED" w:rsidRPr="007C2E32" w:rsidRDefault="00BB1AED" w:rsidP="00211142">
            <w:pPr>
              <w:spacing w:before="100" w:beforeAutospacing="1" w:line="360" w:lineRule="auto"/>
              <w:rPr>
                <w:rFonts w:eastAsia="Calibri"/>
                <w:noProof/>
              </w:rPr>
            </w:pPr>
            <w:r w:rsidRPr="007C2E32">
              <w:rPr>
                <w:rFonts w:eastAsia="Calibri"/>
                <w:noProof/>
              </w:rPr>
              <w:t>Giá phòng theo loại phòng</w:t>
            </w:r>
          </w:p>
        </w:tc>
        <w:tc>
          <w:tcPr>
            <w:tcW w:w="1662" w:type="dxa"/>
            <w:tcBorders>
              <w:top w:val="single" w:sz="4" w:space="0" w:color="auto"/>
              <w:left w:val="nil"/>
              <w:bottom w:val="single" w:sz="4" w:space="0" w:color="auto"/>
              <w:right w:val="single" w:sz="4" w:space="0" w:color="auto"/>
            </w:tcBorders>
          </w:tcPr>
          <w:p w:rsidR="00BB1AED" w:rsidRPr="007C2E32" w:rsidRDefault="00BB1AED" w:rsidP="00211142">
            <w:pPr>
              <w:spacing w:before="100" w:beforeAutospacing="1" w:line="360" w:lineRule="auto"/>
              <w:rPr>
                <w:rFonts w:eastAsia="Calibri"/>
                <w:noProof/>
              </w:rPr>
            </w:pPr>
            <w:r w:rsidRPr="007C2E32">
              <w:rPr>
                <w:rFonts w:eastAsia="Calibri"/>
                <w:noProof/>
              </w:rPr>
              <w:t>money</w:t>
            </w:r>
          </w:p>
        </w:tc>
        <w:tc>
          <w:tcPr>
            <w:tcW w:w="1607" w:type="dxa"/>
            <w:tcBorders>
              <w:top w:val="single" w:sz="4" w:space="0" w:color="auto"/>
              <w:left w:val="nil"/>
              <w:bottom w:val="single" w:sz="4" w:space="0" w:color="auto"/>
              <w:right w:val="single" w:sz="4" w:space="0" w:color="auto"/>
            </w:tcBorders>
          </w:tcPr>
          <w:p w:rsidR="00BB1AED" w:rsidRPr="007C2E32" w:rsidRDefault="00BB1AED" w:rsidP="00211142">
            <w:pPr>
              <w:spacing w:before="100" w:beforeAutospacing="1" w:line="360" w:lineRule="auto"/>
              <w:rPr>
                <w:rFonts w:eastAsia="Calibri"/>
                <w:noProof/>
                <w:sz w:val="26"/>
                <w:szCs w:val="26"/>
              </w:rPr>
            </w:pPr>
          </w:p>
        </w:tc>
        <w:tc>
          <w:tcPr>
            <w:tcW w:w="1549" w:type="dxa"/>
            <w:tcBorders>
              <w:top w:val="single" w:sz="4" w:space="0" w:color="auto"/>
              <w:left w:val="nil"/>
              <w:bottom w:val="single" w:sz="4" w:space="0" w:color="auto"/>
              <w:right w:val="single" w:sz="4" w:space="0" w:color="auto"/>
            </w:tcBorders>
          </w:tcPr>
          <w:p w:rsidR="00BB1AED" w:rsidRPr="007C2E32" w:rsidRDefault="00BB1AED" w:rsidP="00211142">
            <w:pPr>
              <w:spacing w:before="100" w:beforeAutospacing="1" w:line="360" w:lineRule="auto"/>
              <w:rPr>
                <w:rFonts w:eastAsia="Calibri"/>
                <w:noProof/>
                <w:sz w:val="26"/>
                <w:szCs w:val="26"/>
              </w:rPr>
            </w:pPr>
          </w:p>
        </w:tc>
      </w:tr>
    </w:tbl>
    <w:p w:rsidR="00297E59" w:rsidRPr="007C2E32" w:rsidRDefault="00211142" w:rsidP="007762E6">
      <w:pPr>
        <w:pStyle w:val="Heading2"/>
        <w:numPr>
          <w:ilvl w:val="0"/>
          <w:numId w:val="12"/>
        </w:numPr>
        <w:rPr>
          <w:rFonts w:cs="Times New Roman"/>
          <w:noProof/>
        </w:rPr>
      </w:pPr>
      <w:bookmarkStart w:id="54" w:name="_Toc27046407"/>
      <w:r w:rsidRPr="007C2E32">
        <w:rPr>
          <w:rFonts w:cs="Times New Roman"/>
          <w:noProof/>
        </w:rPr>
        <w:t>Bảng Nhân Viên</w:t>
      </w:r>
      <w:bookmarkEnd w:id="54"/>
    </w:p>
    <w:tbl>
      <w:tblPr>
        <w:tblStyle w:val="TableGrid"/>
        <w:tblW w:w="0" w:type="auto"/>
        <w:tblLook w:val="04A0" w:firstRow="1" w:lastRow="0" w:firstColumn="1" w:lastColumn="0" w:noHBand="0" w:noVBand="1"/>
      </w:tblPr>
      <w:tblGrid>
        <w:gridCol w:w="1958"/>
        <w:gridCol w:w="2030"/>
        <w:gridCol w:w="1900"/>
        <w:gridCol w:w="1850"/>
        <w:gridCol w:w="1838"/>
      </w:tblGrid>
      <w:tr w:rsidR="0000716B" w:rsidRPr="007C2E32" w:rsidTr="004A76C9">
        <w:tc>
          <w:tcPr>
            <w:tcW w:w="1958" w:type="dxa"/>
            <w:tcBorders>
              <w:top w:val="single" w:sz="4" w:space="0" w:color="auto"/>
              <w:left w:val="single" w:sz="4" w:space="0" w:color="auto"/>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Thuộc tính</w:t>
            </w:r>
          </w:p>
        </w:tc>
        <w:tc>
          <w:tcPr>
            <w:tcW w:w="203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Giải thích</w:t>
            </w:r>
          </w:p>
        </w:tc>
        <w:tc>
          <w:tcPr>
            <w:tcW w:w="190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Kiểu dữ liệu</w:t>
            </w:r>
          </w:p>
        </w:tc>
        <w:tc>
          <w:tcPr>
            <w:tcW w:w="185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Khóa</w:t>
            </w:r>
          </w:p>
        </w:tc>
        <w:tc>
          <w:tcPr>
            <w:tcW w:w="1838"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Ghi chú</w:t>
            </w: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MANV</w:t>
            </w:r>
          </w:p>
        </w:tc>
        <w:tc>
          <w:tcPr>
            <w:tcW w:w="2030" w:type="dxa"/>
            <w:tcBorders>
              <w:top w:val="single" w:sz="4" w:space="0" w:color="auto"/>
              <w:left w:val="nil"/>
              <w:bottom w:val="single" w:sz="4" w:space="0" w:color="auto"/>
              <w:right w:val="single" w:sz="4" w:space="0" w:color="auto"/>
            </w:tcBorders>
            <w:hideMark/>
          </w:tcPr>
          <w:p w:rsidR="0000716B" w:rsidRPr="007C2E32" w:rsidRDefault="004A76C9" w:rsidP="004A76C9">
            <w:pPr>
              <w:spacing w:before="100" w:beforeAutospacing="1" w:line="360" w:lineRule="auto"/>
              <w:rPr>
                <w:rFonts w:eastAsia="Calibri"/>
                <w:noProof/>
                <w:sz w:val="26"/>
                <w:szCs w:val="26"/>
              </w:rPr>
            </w:pPr>
            <w:r w:rsidRPr="007C2E32">
              <w:rPr>
                <w:rFonts w:eastAsia="Calibri"/>
                <w:noProof/>
                <w:sz w:val="26"/>
                <w:szCs w:val="26"/>
              </w:rPr>
              <w:t>Mã nhân viên</w:t>
            </w:r>
          </w:p>
        </w:tc>
        <w:tc>
          <w:tcPr>
            <w:tcW w:w="190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int</w:t>
            </w:r>
          </w:p>
        </w:tc>
        <w:tc>
          <w:tcPr>
            <w:tcW w:w="185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Khóa chính</w:t>
            </w: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HOTEN</w:t>
            </w:r>
          </w:p>
        </w:tc>
        <w:tc>
          <w:tcPr>
            <w:tcW w:w="2030" w:type="dxa"/>
            <w:tcBorders>
              <w:top w:val="single" w:sz="4" w:space="0" w:color="auto"/>
              <w:left w:val="nil"/>
              <w:bottom w:val="single" w:sz="4" w:space="0" w:color="auto"/>
              <w:right w:val="single" w:sz="4" w:space="0" w:color="auto"/>
            </w:tcBorders>
            <w:hideMark/>
          </w:tcPr>
          <w:p w:rsidR="0000716B" w:rsidRPr="007C2E32" w:rsidRDefault="004A76C9" w:rsidP="004A76C9">
            <w:pPr>
              <w:spacing w:before="100" w:beforeAutospacing="1" w:line="360" w:lineRule="auto"/>
              <w:rPr>
                <w:rFonts w:eastAsia="Calibri"/>
                <w:noProof/>
                <w:sz w:val="26"/>
                <w:szCs w:val="26"/>
              </w:rPr>
            </w:pPr>
            <w:r w:rsidRPr="007C2E32">
              <w:rPr>
                <w:rFonts w:eastAsia="Calibri"/>
                <w:noProof/>
                <w:sz w:val="26"/>
                <w:szCs w:val="26"/>
              </w:rPr>
              <w:t>Họ và tên nhân viên</w:t>
            </w:r>
          </w:p>
        </w:tc>
        <w:tc>
          <w:tcPr>
            <w:tcW w:w="1900" w:type="dxa"/>
            <w:tcBorders>
              <w:top w:val="single" w:sz="4" w:space="0" w:color="auto"/>
              <w:left w:val="nil"/>
              <w:bottom w:val="single" w:sz="4" w:space="0" w:color="auto"/>
              <w:right w:val="single" w:sz="4" w:space="0" w:color="auto"/>
            </w:tcBorders>
            <w:hideMark/>
          </w:tcPr>
          <w:p w:rsidR="0000716B" w:rsidRPr="007C2E32" w:rsidRDefault="00B60617" w:rsidP="004A76C9">
            <w:pPr>
              <w:spacing w:before="100" w:beforeAutospacing="1" w:line="360" w:lineRule="auto"/>
              <w:rPr>
                <w:rFonts w:eastAsia="Calibri"/>
                <w:noProof/>
                <w:sz w:val="26"/>
                <w:szCs w:val="26"/>
              </w:rPr>
            </w:pPr>
            <w:r w:rsidRPr="007C2E32">
              <w:rPr>
                <w:rFonts w:eastAsia="Calibri"/>
                <w:noProof/>
              </w:rPr>
              <w:t>nvarchar(60)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rPr>
            </w:pPr>
            <w:r w:rsidRPr="007C2E32">
              <w:rPr>
                <w:rFonts w:eastAsia="Calibri"/>
                <w:noProof/>
              </w:rPr>
              <w:t>NGAYSINH</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Ngày sinh</w:t>
            </w:r>
          </w:p>
        </w:tc>
        <w:tc>
          <w:tcPr>
            <w:tcW w:w="1900" w:type="dxa"/>
            <w:tcBorders>
              <w:top w:val="single" w:sz="4" w:space="0" w:color="auto"/>
              <w:left w:val="nil"/>
              <w:bottom w:val="single" w:sz="4" w:space="0" w:color="auto"/>
              <w:right w:val="single" w:sz="4" w:space="0" w:color="auto"/>
            </w:tcBorders>
          </w:tcPr>
          <w:p w:rsidR="0000716B" w:rsidRPr="007C2E32" w:rsidRDefault="00B60617" w:rsidP="004A76C9">
            <w:pPr>
              <w:spacing w:before="100" w:beforeAutospacing="1" w:line="360" w:lineRule="auto"/>
              <w:rPr>
                <w:rFonts w:eastAsia="Calibri"/>
                <w:noProof/>
              </w:rPr>
            </w:pPr>
            <w:r w:rsidRPr="007C2E32">
              <w:rPr>
                <w:rFonts w:eastAsia="Calibri"/>
                <w:noProof/>
              </w:rPr>
              <w:t>datetime</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rPr>
            </w:pPr>
            <w:r w:rsidRPr="007C2E32">
              <w:rPr>
                <w:rFonts w:eastAsia="Calibri"/>
                <w:noProof/>
              </w:rPr>
              <w:t>DIACHI</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Địa chỉ</w:t>
            </w:r>
          </w:p>
        </w:tc>
        <w:tc>
          <w:tcPr>
            <w:tcW w:w="1900" w:type="dxa"/>
            <w:tcBorders>
              <w:top w:val="single" w:sz="4" w:space="0" w:color="auto"/>
              <w:left w:val="nil"/>
              <w:bottom w:val="single" w:sz="4" w:space="0" w:color="auto"/>
              <w:right w:val="single" w:sz="4" w:space="0" w:color="auto"/>
            </w:tcBorders>
          </w:tcPr>
          <w:p w:rsidR="0000716B" w:rsidRPr="007C2E32" w:rsidRDefault="00B60617" w:rsidP="004A76C9">
            <w:pPr>
              <w:spacing w:before="100" w:beforeAutospacing="1" w:line="360" w:lineRule="auto"/>
              <w:rPr>
                <w:rFonts w:eastAsia="Calibri"/>
                <w:noProof/>
              </w:rPr>
            </w:pPr>
            <w:r w:rsidRPr="007C2E32">
              <w:rPr>
                <w:rFonts w:eastAsia="Calibri"/>
                <w:noProof/>
              </w:rPr>
              <w:t>nvarchar(300)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rPr>
            </w:pPr>
            <w:r w:rsidRPr="007C2E32">
              <w:rPr>
                <w:rFonts w:eastAsia="Calibri"/>
                <w:noProof/>
              </w:rPr>
              <w:t>SDT</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Số điển thoại</w:t>
            </w:r>
          </w:p>
        </w:tc>
        <w:tc>
          <w:tcPr>
            <w:tcW w:w="1900" w:type="dxa"/>
            <w:tcBorders>
              <w:top w:val="single" w:sz="4" w:space="0" w:color="auto"/>
              <w:left w:val="nil"/>
              <w:bottom w:val="single" w:sz="4" w:space="0" w:color="auto"/>
              <w:right w:val="single" w:sz="4" w:space="0" w:color="auto"/>
            </w:tcBorders>
          </w:tcPr>
          <w:p w:rsidR="0000716B" w:rsidRPr="007C2E32" w:rsidRDefault="00B60617" w:rsidP="004A76C9">
            <w:pPr>
              <w:spacing w:before="100" w:beforeAutospacing="1" w:line="360" w:lineRule="auto"/>
              <w:rPr>
                <w:rFonts w:eastAsia="Calibri"/>
                <w:noProof/>
              </w:rPr>
            </w:pPr>
            <w:r w:rsidRPr="007C2E32">
              <w:rPr>
                <w:rFonts w:eastAsia="Calibri"/>
                <w:noProof/>
              </w:rPr>
              <w:t>nchar(10)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rPr>
            </w:pPr>
            <w:r w:rsidRPr="007C2E32">
              <w:rPr>
                <w:rFonts w:eastAsia="Calibri"/>
                <w:noProof/>
              </w:rPr>
              <w:t>TAIKHOAN</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Tài khoản đăng nhập</w:t>
            </w:r>
          </w:p>
        </w:tc>
        <w:tc>
          <w:tcPr>
            <w:tcW w:w="1900" w:type="dxa"/>
            <w:tcBorders>
              <w:top w:val="single" w:sz="4" w:space="0" w:color="auto"/>
              <w:left w:val="nil"/>
              <w:bottom w:val="single" w:sz="4" w:space="0" w:color="auto"/>
              <w:right w:val="single" w:sz="4" w:space="0" w:color="auto"/>
            </w:tcBorders>
          </w:tcPr>
          <w:p w:rsidR="0000716B" w:rsidRPr="007C2E32" w:rsidRDefault="00B60617" w:rsidP="004A76C9">
            <w:pPr>
              <w:spacing w:before="100" w:beforeAutospacing="1" w:line="360" w:lineRule="auto"/>
              <w:rPr>
                <w:rFonts w:eastAsia="Calibri"/>
                <w:noProof/>
              </w:rPr>
            </w:pPr>
            <w:r w:rsidRPr="007C2E32">
              <w:rPr>
                <w:rFonts w:eastAsia="Calibri"/>
                <w:noProof/>
              </w:rPr>
              <w:t>nchar(50)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B60617">
        <w:tc>
          <w:tcPr>
            <w:tcW w:w="1958" w:type="dxa"/>
            <w:tcBorders>
              <w:top w:val="single" w:sz="4" w:space="0" w:color="auto"/>
              <w:left w:val="single" w:sz="4" w:space="0" w:color="auto"/>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rPr>
            </w:pPr>
            <w:r w:rsidRPr="007C2E32">
              <w:rPr>
                <w:rFonts w:eastAsia="Calibri"/>
                <w:noProof/>
              </w:rPr>
              <w:lastRenderedPageBreak/>
              <w:t>MATKHAU</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Mật khẩu đăng nhập</w:t>
            </w:r>
          </w:p>
        </w:tc>
        <w:tc>
          <w:tcPr>
            <w:tcW w:w="1900" w:type="dxa"/>
            <w:tcBorders>
              <w:top w:val="single" w:sz="4" w:space="0" w:color="auto"/>
              <w:left w:val="nil"/>
              <w:bottom w:val="single" w:sz="4" w:space="0" w:color="auto"/>
              <w:right w:val="single" w:sz="4" w:space="0" w:color="auto"/>
            </w:tcBorders>
            <w:vAlign w:val="center"/>
          </w:tcPr>
          <w:p w:rsidR="0000716B" w:rsidRPr="007C2E32" w:rsidRDefault="00B60617" w:rsidP="00B60617">
            <w:pPr>
              <w:spacing w:before="100" w:beforeAutospacing="1" w:line="360" w:lineRule="auto"/>
              <w:rPr>
                <w:rFonts w:eastAsia="Calibri"/>
                <w:noProof/>
              </w:rPr>
            </w:pPr>
            <w:r w:rsidRPr="007C2E32">
              <w:rPr>
                <w:rFonts w:eastAsia="Calibri"/>
                <w:noProof/>
              </w:rPr>
              <w:t>nchar(30)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rPr>
            </w:pPr>
            <w:r w:rsidRPr="007C2E32">
              <w:rPr>
                <w:rFonts w:eastAsia="Calibri"/>
                <w:noProof/>
              </w:rPr>
              <w:t>CV</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Chức vụ</w:t>
            </w:r>
          </w:p>
        </w:tc>
        <w:tc>
          <w:tcPr>
            <w:tcW w:w="1900" w:type="dxa"/>
            <w:tcBorders>
              <w:top w:val="single" w:sz="4" w:space="0" w:color="auto"/>
              <w:left w:val="nil"/>
              <w:bottom w:val="single" w:sz="4" w:space="0" w:color="auto"/>
              <w:right w:val="single" w:sz="4" w:space="0" w:color="auto"/>
            </w:tcBorders>
          </w:tcPr>
          <w:p w:rsidR="0000716B" w:rsidRPr="007C2E32" w:rsidRDefault="00B60617" w:rsidP="004A76C9">
            <w:pPr>
              <w:spacing w:before="100" w:beforeAutospacing="1" w:line="360" w:lineRule="auto"/>
              <w:rPr>
                <w:rFonts w:eastAsia="Calibri"/>
                <w:noProof/>
              </w:rPr>
            </w:pPr>
            <w:r w:rsidRPr="007C2E32">
              <w:rPr>
                <w:rFonts w:eastAsia="Calibri"/>
                <w:noProof/>
              </w:rPr>
              <w:t>nvarchar(20)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bl>
    <w:p w:rsidR="008F66D2" w:rsidRPr="007C2E32" w:rsidRDefault="008F66D2" w:rsidP="008F66D2">
      <w:pPr>
        <w:pStyle w:val="ListParagraph"/>
        <w:spacing w:before="120" w:after="160" w:line="259" w:lineRule="auto"/>
        <w:rPr>
          <w:rFonts w:ascii="Times New Roman" w:hAnsi="Times New Roman"/>
          <w:b/>
          <w:noProof/>
          <w:sz w:val="26"/>
          <w:szCs w:val="26"/>
          <w:highlight w:val="white"/>
        </w:rPr>
      </w:pPr>
    </w:p>
    <w:p w:rsidR="0000716B" w:rsidRPr="007C2E32" w:rsidRDefault="0000716B" w:rsidP="007762E6">
      <w:pPr>
        <w:pStyle w:val="Heading2"/>
        <w:numPr>
          <w:ilvl w:val="0"/>
          <w:numId w:val="12"/>
        </w:numPr>
        <w:rPr>
          <w:rFonts w:eastAsia="Arial" w:cs="Times New Roman"/>
          <w:noProof/>
          <w:sz w:val="26"/>
          <w:highlight w:val="white"/>
        </w:rPr>
      </w:pPr>
      <w:bookmarkStart w:id="55" w:name="_Toc27046408"/>
      <w:r w:rsidRPr="007C2E32">
        <w:rPr>
          <w:rFonts w:cs="Times New Roman"/>
          <w:noProof/>
          <w:highlight w:val="white"/>
        </w:rPr>
        <w:t>Bảng khách hàng</w:t>
      </w:r>
      <w:bookmarkEnd w:id="55"/>
    </w:p>
    <w:tbl>
      <w:tblPr>
        <w:tblStyle w:val="TableGrid"/>
        <w:tblW w:w="0" w:type="auto"/>
        <w:tblLook w:val="04A0" w:firstRow="1" w:lastRow="0" w:firstColumn="1" w:lastColumn="0" w:noHBand="0" w:noVBand="1"/>
      </w:tblPr>
      <w:tblGrid>
        <w:gridCol w:w="1958"/>
        <w:gridCol w:w="2030"/>
        <w:gridCol w:w="1900"/>
        <w:gridCol w:w="1850"/>
        <w:gridCol w:w="1838"/>
      </w:tblGrid>
      <w:tr w:rsidR="0000716B" w:rsidRPr="007C2E32" w:rsidTr="004A76C9">
        <w:tc>
          <w:tcPr>
            <w:tcW w:w="1958" w:type="dxa"/>
            <w:tcBorders>
              <w:top w:val="single" w:sz="4" w:space="0" w:color="auto"/>
              <w:left w:val="single" w:sz="4" w:space="0" w:color="auto"/>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Thuộc tính</w:t>
            </w:r>
          </w:p>
        </w:tc>
        <w:tc>
          <w:tcPr>
            <w:tcW w:w="203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Giải thích</w:t>
            </w:r>
          </w:p>
        </w:tc>
        <w:tc>
          <w:tcPr>
            <w:tcW w:w="190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Kiểu dữ liệu</w:t>
            </w:r>
          </w:p>
        </w:tc>
        <w:tc>
          <w:tcPr>
            <w:tcW w:w="185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Khóa</w:t>
            </w:r>
          </w:p>
        </w:tc>
        <w:tc>
          <w:tcPr>
            <w:tcW w:w="1838"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Ghi chú</w:t>
            </w: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hideMark/>
          </w:tcPr>
          <w:p w:rsidR="0000716B" w:rsidRPr="007C2E32" w:rsidRDefault="004A76C9" w:rsidP="004A76C9">
            <w:pPr>
              <w:spacing w:before="100" w:beforeAutospacing="1" w:line="360" w:lineRule="auto"/>
              <w:rPr>
                <w:rFonts w:eastAsia="Calibri"/>
                <w:noProof/>
                <w:sz w:val="26"/>
                <w:szCs w:val="26"/>
              </w:rPr>
            </w:pPr>
            <w:r w:rsidRPr="007C2E32">
              <w:rPr>
                <w:rFonts w:eastAsia="Calibri"/>
                <w:noProof/>
              </w:rPr>
              <w:t>MAKH</w:t>
            </w:r>
          </w:p>
        </w:tc>
        <w:tc>
          <w:tcPr>
            <w:tcW w:w="2030" w:type="dxa"/>
            <w:tcBorders>
              <w:top w:val="single" w:sz="4" w:space="0" w:color="auto"/>
              <w:left w:val="nil"/>
              <w:bottom w:val="single" w:sz="4" w:space="0" w:color="auto"/>
              <w:right w:val="single" w:sz="4" w:space="0" w:color="auto"/>
            </w:tcBorders>
            <w:hideMark/>
          </w:tcPr>
          <w:p w:rsidR="0000716B" w:rsidRPr="007C2E32" w:rsidRDefault="004A76C9" w:rsidP="004A76C9">
            <w:pPr>
              <w:spacing w:before="100" w:beforeAutospacing="1" w:line="360" w:lineRule="auto"/>
              <w:rPr>
                <w:rFonts w:eastAsia="Calibri"/>
                <w:noProof/>
                <w:sz w:val="26"/>
                <w:szCs w:val="26"/>
              </w:rPr>
            </w:pPr>
            <w:r w:rsidRPr="007C2E32">
              <w:rPr>
                <w:rFonts w:eastAsia="Calibri"/>
                <w:noProof/>
                <w:sz w:val="26"/>
                <w:szCs w:val="26"/>
              </w:rPr>
              <w:t>Mã khách hang</w:t>
            </w:r>
          </w:p>
        </w:tc>
        <w:tc>
          <w:tcPr>
            <w:tcW w:w="190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int</w:t>
            </w:r>
          </w:p>
        </w:tc>
        <w:tc>
          <w:tcPr>
            <w:tcW w:w="185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Khóa chính</w:t>
            </w: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HOTEN</w:t>
            </w:r>
          </w:p>
        </w:tc>
        <w:tc>
          <w:tcPr>
            <w:tcW w:w="2030" w:type="dxa"/>
            <w:tcBorders>
              <w:top w:val="single" w:sz="4" w:space="0" w:color="auto"/>
              <w:left w:val="nil"/>
              <w:bottom w:val="single" w:sz="4" w:space="0" w:color="auto"/>
              <w:right w:val="single" w:sz="4" w:space="0" w:color="auto"/>
            </w:tcBorders>
            <w:hideMark/>
          </w:tcPr>
          <w:p w:rsidR="0000716B" w:rsidRPr="007C2E32" w:rsidRDefault="004A76C9" w:rsidP="004A76C9">
            <w:pPr>
              <w:spacing w:before="100" w:beforeAutospacing="1" w:line="360" w:lineRule="auto"/>
              <w:rPr>
                <w:rFonts w:eastAsia="Calibri"/>
                <w:noProof/>
                <w:sz w:val="26"/>
                <w:szCs w:val="26"/>
              </w:rPr>
            </w:pPr>
            <w:r w:rsidRPr="007C2E32">
              <w:rPr>
                <w:rFonts w:eastAsia="Calibri"/>
                <w:noProof/>
                <w:sz w:val="26"/>
                <w:szCs w:val="26"/>
              </w:rPr>
              <w:t>Họ tên khách hang</w:t>
            </w:r>
          </w:p>
        </w:tc>
        <w:tc>
          <w:tcPr>
            <w:tcW w:w="1900" w:type="dxa"/>
            <w:tcBorders>
              <w:top w:val="single" w:sz="4" w:space="0" w:color="auto"/>
              <w:left w:val="nil"/>
              <w:bottom w:val="single" w:sz="4" w:space="0" w:color="auto"/>
              <w:right w:val="single" w:sz="4" w:space="0" w:color="auto"/>
            </w:tcBorders>
            <w:hideMark/>
          </w:tcPr>
          <w:p w:rsidR="0000716B" w:rsidRPr="007C2E32" w:rsidRDefault="00CF6AC9" w:rsidP="004A76C9">
            <w:pPr>
              <w:spacing w:before="100" w:beforeAutospacing="1" w:line="360" w:lineRule="auto"/>
              <w:rPr>
                <w:rFonts w:eastAsia="Calibri"/>
                <w:noProof/>
                <w:sz w:val="26"/>
                <w:szCs w:val="26"/>
              </w:rPr>
            </w:pPr>
            <w:r w:rsidRPr="007C2E32">
              <w:rPr>
                <w:rFonts w:eastAsia="Calibri"/>
                <w:noProof/>
              </w:rPr>
              <w:t>nvarchar(60)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tcPr>
          <w:p w:rsidR="0000716B" w:rsidRPr="007C2E32" w:rsidRDefault="00CF6AC9" w:rsidP="004A76C9">
            <w:pPr>
              <w:spacing w:before="100" w:beforeAutospacing="1" w:line="360" w:lineRule="auto"/>
              <w:rPr>
                <w:rFonts w:eastAsia="Calibri"/>
                <w:noProof/>
              </w:rPr>
            </w:pPr>
            <w:r w:rsidRPr="007C2E32">
              <w:rPr>
                <w:rFonts w:eastAsia="Calibri"/>
                <w:noProof/>
              </w:rPr>
              <w:t>EMAIL</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 xml:space="preserve">Email </w:t>
            </w:r>
          </w:p>
        </w:tc>
        <w:tc>
          <w:tcPr>
            <w:tcW w:w="1900" w:type="dxa"/>
            <w:tcBorders>
              <w:top w:val="single" w:sz="4" w:space="0" w:color="auto"/>
              <w:left w:val="nil"/>
              <w:bottom w:val="single" w:sz="4" w:space="0" w:color="auto"/>
              <w:right w:val="single" w:sz="4" w:space="0" w:color="auto"/>
            </w:tcBorders>
          </w:tcPr>
          <w:p w:rsidR="0000716B" w:rsidRPr="007C2E32" w:rsidRDefault="00B60617" w:rsidP="004A76C9">
            <w:pPr>
              <w:spacing w:before="100" w:beforeAutospacing="1" w:line="360" w:lineRule="auto"/>
              <w:rPr>
                <w:rFonts w:eastAsia="Calibri"/>
                <w:noProof/>
              </w:rPr>
            </w:pPr>
            <w:r w:rsidRPr="007C2E32">
              <w:rPr>
                <w:rFonts w:eastAsia="Calibri"/>
                <w:noProof/>
              </w:rPr>
              <w:t>nvarchar(50)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sz w:val="26"/>
                <w:szCs w:val="26"/>
              </w:rPr>
            </w:pPr>
            <w:r w:rsidRPr="007C2E32">
              <w:rPr>
                <w:rFonts w:eastAsia="Calibri"/>
                <w:noProof/>
                <w:sz w:val="26"/>
                <w:szCs w:val="26"/>
              </w:rPr>
              <w:t>Dừng để đăng nhập</w:t>
            </w: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tcPr>
          <w:p w:rsidR="0000716B" w:rsidRPr="007C2E32" w:rsidRDefault="00CF6AC9" w:rsidP="004A76C9">
            <w:pPr>
              <w:spacing w:before="100" w:beforeAutospacing="1" w:line="360" w:lineRule="auto"/>
              <w:rPr>
                <w:rFonts w:eastAsia="Calibri"/>
                <w:noProof/>
              </w:rPr>
            </w:pPr>
            <w:r w:rsidRPr="007C2E32">
              <w:rPr>
                <w:rFonts w:eastAsia="Calibri"/>
                <w:noProof/>
              </w:rPr>
              <w:t>MATKHAU</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Mật khẩu</w:t>
            </w:r>
          </w:p>
        </w:tc>
        <w:tc>
          <w:tcPr>
            <w:tcW w:w="1900" w:type="dxa"/>
            <w:tcBorders>
              <w:top w:val="single" w:sz="4" w:space="0" w:color="auto"/>
              <w:left w:val="nil"/>
              <w:bottom w:val="single" w:sz="4" w:space="0" w:color="auto"/>
              <w:right w:val="single" w:sz="4" w:space="0" w:color="auto"/>
            </w:tcBorders>
          </w:tcPr>
          <w:p w:rsidR="0000716B" w:rsidRPr="007C2E32" w:rsidRDefault="00B60617" w:rsidP="004A76C9">
            <w:pPr>
              <w:spacing w:before="100" w:beforeAutospacing="1" w:line="360" w:lineRule="auto"/>
              <w:rPr>
                <w:rFonts w:eastAsia="Calibri"/>
                <w:noProof/>
              </w:rPr>
            </w:pPr>
            <w:r w:rsidRPr="007C2E32">
              <w:rPr>
                <w:rFonts w:eastAsia="Calibri"/>
                <w:noProof/>
              </w:rPr>
              <w:t>nchar(30)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tcPr>
          <w:p w:rsidR="0000716B" w:rsidRPr="007C2E32" w:rsidRDefault="00CF6AC9" w:rsidP="004A76C9">
            <w:pPr>
              <w:spacing w:before="100" w:beforeAutospacing="1" w:line="360" w:lineRule="auto"/>
              <w:rPr>
                <w:rFonts w:eastAsia="Calibri"/>
                <w:noProof/>
              </w:rPr>
            </w:pPr>
            <w:r w:rsidRPr="007C2E32">
              <w:rPr>
                <w:rFonts w:eastAsia="Calibri"/>
                <w:noProof/>
              </w:rPr>
              <w:t>CMT</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Chứng minh thư</w:t>
            </w:r>
          </w:p>
        </w:tc>
        <w:tc>
          <w:tcPr>
            <w:tcW w:w="1900" w:type="dxa"/>
            <w:tcBorders>
              <w:top w:val="single" w:sz="4" w:space="0" w:color="auto"/>
              <w:left w:val="nil"/>
              <w:bottom w:val="single" w:sz="4" w:space="0" w:color="auto"/>
              <w:right w:val="single" w:sz="4" w:space="0" w:color="auto"/>
            </w:tcBorders>
          </w:tcPr>
          <w:p w:rsidR="0000716B" w:rsidRPr="007C2E32" w:rsidRDefault="00B60617" w:rsidP="004A76C9">
            <w:pPr>
              <w:spacing w:before="100" w:beforeAutospacing="1" w:line="360" w:lineRule="auto"/>
              <w:rPr>
                <w:rFonts w:eastAsia="Calibri"/>
                <w:noProof/>
              </w:rPr>
            </w:pPr>
            <w:r w:rsidRPr="007C2E32">
              <w:rPr>
                <w:rFonts w:eastAsia="Calibri"/>
                <w:noProof/>
              </w:rPr>
              <w:t>nchar(12)</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SDT</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Số điện thoại</w:t>
            </w:r>
          </w:p>
        </w:tc>
        <w:tc>
          <w:tcPr>
            <w:tcW w:w="1900" w:type="dxa"/>
            <w:tcBorders>
              <w:top w:val="single" w:sz="4" w:space="0" w:color="auto"/>
              <w:left w:val="nil"/>
              <w:bottom w:val="single" w:sz="4" w:space="0" w:color="auto"/>
              <w:right w:val="single" w:sz="4" w:space="0" w:color="auto"/>
            </w:tcBorders>
          </w:tcPr>
          <w:p w:rsidR="0000716B" w:rsidRPr="007C2E32" w:rsidRDefault="00B60617" w:rsidP="004A76C9">
            <w:pPr>
              <w:spacing w:before="100" w:beforeAutospacing="1" w:line="360" w:lineRule="auto"/>
              <w:rPr>
                <w:rFonts w:eastAsia="Calibri"/>
                <w:noProof/>
              </w:rPr>
            </w:pPr>
            <w:r w:rsidRPr="007C2E32">
              <w:rPr>
                <w:rFonts w:eastAsia="Calibri"/>
                <w:noProof/>
              </w:rPr>
              <w:t>nchar(10)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DIEM</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Điểm tích lũy</w:t>
            </w:r>
          </w:p>
        </w:tc>
        <w:tc>
          <w:tcPr>
            <w:tcW w:w="1900" w:type="dxa"/>
            <w:tcBorders>
              <w:top w:val="single" w:sz="4" w:space="0" w:color="auto"/>
              <w:left w:val="nil"/>
              <w:bottom w:val="single" w:sz="4" w:space="0" w:color="auto"/>
              <w:right w:val="single" w:sz="4" w:space="0" w:color="auto"/>
            </w:tcBorders>
          </w:tcPr>
          <w:p w:rsidR="0000716B" w:rsidRPr="007C2E32" w:rsidRDefault="00B60617" w:rsidP="004A76C9">
            <w:pPr>
              <w:spacing w:before="100" w:beforeAutospacing="1" w:line="360" w:lineRule="auto"/>
              <w:rPr>
                <w:rFonts w:eastAsia="Calibri"/>
                <w:noProof/>
              </w:rPr>
            </w:pPr>
            <w:r w:rsidRPr="007C2E32">
              <w:rPr>
                <w:rFonts w:eastAsia="Calibri"/>
                <w:noProof/>
              </w:rPr>
              <w:t>decimal(18, 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bl>
    <w:p w:rsidR="0000716B" w:rsidRPr="007C2E32" w:rsidRDefault="0000716B" w:rsidP="007762E6">
      <w:pPr>
        <w:pStyle w:val="Heading2"/>
        <w:numPr>
          <w:ilvl w:val="0"/>
          <w:numId w:val="12"/>
        </w:numPr>
        <w:rPr>
          <w:rFonts w:cs="Times New Roman"/>
          <w:noProof/>
          <w:highlight w:val="white"/>
        </w:rPr>
      </w:pPr>
      <w:bookmarkStart w:id="56" w:name="_Toc27046409"/>
      <w:r w:rsidRPr="007C2E32">
        <w:rPr>
          <w:rFonts w:cs="Times New Roman"/>
          <w:noProof/>
          <w:highlight w:val="white"/>
        </w:rPr>
        <w:t>Bảng dịch vụ</w:t>
      </w:r>
      <w:bookmarkEnd w:id="56"/>
    </w:p>
    <w:tbl>
      <w:tblPr>
        <w:tblStyle w:val="TableGrid"/>
        <w:tblW w:w="0" w:type="auto"/>
        <w:tblLook w:val="04A0" w:firstRow="1" w:lastRow="0" w:firstColumn="1" w:lastColumn="0" w:noHBand="0" w:noVBand="1"/>
      </w:tblPr>
      <w:tblGrid>
        <w:gridCol w:w="1958"/>
        <w:gridCol w:w="2030"/>
        <w:gridCol w:w="1900"/>
        <w:gridCol w:w="1850"/>
        <w:gridCol w:w="1838"/>
      </w:tblGrid>
      <w:tr w:rsidR="0000716B" w:rsidRPr="007C2E32" w:rsidTr="004A76C9">
        <w:tc>
          <w:tcPr>
            <w:tcW w:w="1958" w:type="dxa"/>
            <w:tcBorders>
              <w:top w:val="single" w:sz="4" w:space="0" w:color="auto"/>
              <w:left w:val="single" w:sz="4" w:space="0" w:color="auto"/>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Thuộc tính</w:t>
            </w:r>
          </w:p>
        </w:tc>
        <w:tc>
          <w:tcPr>
            <w:tcW w:w="203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Giải thích</w:t>
            </w:r>
          </w:p>
        </w:tc>
        <w:tc>
          <w:tcPr>
            <w:tcW w:w="190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Kiểu dữ liệu</w:t>
            </w:r>
          </w:p>
        </w:tc>
        <w:tc>
          <w:tcPr>
            <w:tcW w:w="185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Khóa</w:t>
            </w:r>
          </w:p>
        </w:tc>
        <w:tc>
          <w:tcPr>
            <w:tcW w:w="1838"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Ghi chú</w:t>
            </w: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hideMark/>
          </w:tcPr>
          <w:p w:rsidR="0000716B" w:rsidRPr="007C2E32" w:rsidRDefault="0082357A" w:rsidP="004A76C9">
            <w:pPr>
              <w:spacing w:before="100" w:beforeAutospacing="1" w:line="360" w:lineRule="auto"/>
              <w:rPr>
                <w:rFonts w:eastAsia="Calibri"/>
                <w:noProof/>
                <w:sz w:val="26"/>
                <w:szCs w:val="26"/>
              </w:rPr>
            </w:pPr>
            <w:r w:rsidRPr="007C2E32">
              <w:rPr>
                <w:rFonts w:eastAsia="Calibri"/>
                <w:noProof/>
              </w:rPr>
              <w:t>MADV</w:t>
            </w:r>
          </w:p>
        </w:tc>
        <w:tc>
          <w:tcPr>
            <w:tcW w:w="2030" w:type="dxa"/>
            <w:tcBorders>
              <w:top w:val="single" w:sz="4" w:space="0" w:color="auto"/>
              <w:left w:val="nil"/>
              <w:bottom w:val="single" w:sz="4" w:space="0" w:color="auto"/>
              <w:right w:val="single" w:sz="4" w:space="0" w:color="auto"/>
            </w:tcBorders>
            <w:hideMark/>
          </w:tcPr>
          <w:p w:rsidR="0000716B" w:rsidRPr="007C2E32" w:rsidRDefault="004A76C9" w:rsidP="004A76C9">
            <w:pPr>
              <w:spacing w:before="100" w:beforeAutospacing="1" w:line="360" w:lineRule="auto"/>
              <w:rPr>
                <w:rFonts w:eastAsia="Calibri"/>
                <w:noProof/>
                <w:sz w:val="26"/>
                <w:szCs w:val="26"/>
              </w:rPr>
            </w:pPr>
            <w:r w:rsidRPr="007C2E32">
              <w:rPr>
                <w:rFonts w:eastAsia="Calibri"/>
                <w:noProof/>
                <w:sz w:val="26"/>
                <w:szCs w:val="26"/>
              </w:rPr>
              <w:t>Mã dịch vụ</w:t>
            </w:r>
          </w:p>
        </w:tc>
        <w:tc>
          <w:tcPr>
            <w:tcW w:w="190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int</w:t>
            </w:r>
          </w:p>
        </w:tc>
        <w:tc>
          <w:tcPr>
            <w:tcW w:w="185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Khóa chính</w:t>
            </w: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hideMark/>
          </w:tcPr>
          <w:p w:rsidR="0000716B" w:rsidRPr="007C2E32" w:rsidRDefault="0082357A" w:rsidP="004A76C9">
            <w:pPr>
              <w:spacing w:before="100" w:beforeAutospacing="1" w:line="360" w:lineRule="auto"/>
              <w:rPr>
                <w:rFonts w:eastAsia="Calibri"/>
                <w:noProof/>
                <w:sz w:val="26"/>
                <w:szCs w:val="26"/>
              </w:rPr>
            </w:pPr>
            <w:r w:rsidRPr="007C2E32">
              <w:rPr>
                <w:rFonts w:eastAsia="Calibri"/>
                <w:noProof/>
              </w:rPr>
              <w:t>TENDV</w:t>
            </w:r>
          </w:p>
        </w:tc>
        <w:tc>
          <w:tcPr>
            <w:tcW w:w="2030" w:type="dxa"/>
            <w:tcBorders>
              <w:top w:val="single" w:sz="4" w:space="0" w:color="auto"/>
              <w:left w:val="nil"/>
              <w:bottom w:val="single" w:sz="4" w:space="0" w:color="auto"/>
              <w:right w:val="single" w:sz="4" w:space="0" w:color="auto"/>
            </w:tcBorders>
            <w:hideMark/>
          </w:tcPr>
          <w:p w:rsidR="0000716B" w:rsidRPr="007C2E32" w:rsidRDefault="004A76C9" w:rsidP="004A76C9">
            <w:pPr>
              <w:spacing w:before="100" w:beforeAutospacing="1" w:line="360" w:lineRule="auto"/>
              <w:rPr>
                <w:rFonts w:eastAsia="Calibri"/>
                <w:noProof/>
                <w:sz w:val="26"/>
                <w:szCs w:val="26"/>
              </w:rPr>
            </w:pPr>
            <w:r w:rsidRPr="007C2E32">
              <w:rPr>
                <w:rFonts w:eastAsia="Calibri"/>
                <w:noProof/>
                <w:sz w:val="26"/>
                <w:szCs w:val="26"/>
              </w:rPr>
              <w:t>Tên dịch vụ</w:t>
            </w:r>
          </w:p>
        </w:tc>
        <w:tc>
          <w:tcPr>
            <w:tcW w:w="1900"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r w:rsidRPr="007C2E32">
              <w:rPr>
                <w:rFonts w:eastAsia="Calibri"/>
                <w:noProof/>
              </w:rPr>
              <w:t>nvarchar(20)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hideMark/>
          </w:tcPr>
          <w:p w:rsidR="0000716B" w:rsidRPr="007C2E32" w:rsidRDefault="0000716B" w:rsidP="004A76C9">
            <w:pPr>
              <w:spacing w:before="100" w:beforeAutospacing="1" w:line="360" w:lineRule="auto"/>
              <w:rPr>
                <w:rFonts w:eastAsia="Calibri"/>
                <w:noProof/>
                <w:sz w:val="26"/>
                <w:szCs w:val="26"/>
              </w:rPr>
            </w:pPr>
          </w:p>
        </w:tc>
      </w:tr>
      <w:tr w:rsidR="0000716B" w:rsidRPr="007C2E32" w:rsidTr="004A76C9">
        <w:tc>
          <w:tcPr>
            <w:tcW w:w="1958" w:type="dxa"/>
            <w:tcBorders>
              <w:top w:val="single" w:sz="4" w:space="0" w:color="auto"/>
              <w:left w:val="single" w:sz="4" w:space="0" w:color="auto"/>
              <w:bottom w:val="single" w:sz="4" w:space="0" w:color="auto"/>
              <w:right w:val="single" w:sz="4" w:space="0" w:color="auto"/>
            </w:tcBorders>
          </w:tcPr>
          <w:p w:rsidR="0000716B" w:rsidRPr="007C2E32" w:rsidRDefault="0082357A" w:rsidP="004A76C9">
            <w:pPr>
              <w:spacing w:before="100" w:beforeAutospacing="1" w:line="360" w:lineRule="auto"/>
              <w:rPr>
                <w:rFonts w:eastAsia="Calibri"/>
                <w:noProof/>
              </w:rPr>
            </w:pPr>
            <w:r w:rsidRPr="007C2E32">
              <w:rPr>
                <w:rFonts w:eastAsia="Calibri"/>
                <w:noProof/>
              </w:rPr>
              <w:lastRenderedPageBreak/>
              <w:t>GIA</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Giá dịch vụ</w:t>
            </w:r>
          </w:p>
        </w:tc>
        <w:tc>
          <w:tcPr>
            <w:tcW w:w="190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rPr>
            </w:pPr>
            <w:r w:rsidRPr="007C2E32">
              <w:rPr>
                <w:rFonts w:eastAsia="Calibri"/>
                <w:noProof/>
              </w:rPr>
              <w:t>money</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00716B" w:rsidRPr="007C2E32" w:rsidTr="00B60617">
        <w:tc>
          <w:tcPr>
            <w:tcW w:w="1958" w:type="dxa"/>
            <w:tcBorders>
              <w:top w:val="single" w:sz="4" w:space="0" w:color="auto"/>
              <w:left w:val="single" w:sz="4" w:space="0" w:color="auto"/>
              <w:bottom w:val="single" w:sz="4" w:space="0" w:color="auto"/>
              <w:right w:val="single" w:sz="4" w:space="0" w:color="auto"/>
            </w:tcBorders>
          </w:tcPr>
          <w:p w:rsidR="0000716B" w:rsidRPr="007C2E32" w:rsidRDefault="0082357A" w:rsidP="004A76C9">
            <w:pPr>
              <w:spacing w:before="100" w:beforeAutospacing="1" w:line="360" w:lineRule="auto"/>
              <w:rPr>
                <w:rFonts w:eastAsia="Calibri"/>
                <w:noProof/>
              </w:rPr>
            </w:pPr>
            <w:r w:rsidRPr="007C2E32">
              <w:rPr>
                <w:rFonts w:eastAsia="Calibri"/>
                <w:noProof/>
              </w:rPr>
              <w:t>DVT</w:t>
            </w:r>
          </w:p>
        </w:tc>
        <w:tc>
          <w:tcPr>
            <w:tcW w:w="2030" w:type="dxa"/>
            <w:tcBorders>
              <w:top w:val="single" w:sz="4" w:space="0" w:color="auto"/>
              <w:left w:val="nil"/>
              <w:bottom w:val="single" w:sz="4" w:space="0" w:color="auto"/>
              <w:right w:val="single" w:sz="4" w:space="0" w:color="auto"/>
            </w:tcBorders>
          </w:tcPr>
          <w:p w:rsidR="0000716B" w:rsidRPr="007C2E32" w:rsidRDefault="004A76C9" w:rsidP="004A76C9">
            <w:pPr>
              <w:spacing w:before="100" w:beforeAutospacing="1" w:line="360" w:lineRule="auto"/>
              <w:rPr>
                <w:rFonts w:eastAsia="Calibri"/>
                <w:noProof/>
              </w:rPr>
            </w:pPr>
            <w:r w:rsidRPr="007C2E32">
              <w:rPr>
                <w:rFonts w:eastAsia="Calibri"/>
                <w:noProof/>
              </w:rPr>
              <w:t>Đơn vị tính</w:t>
            </w:r>
          </w:p>
        </w:tc>
        <w:tc>
          <w:tcPr>
            <w:tcW w:w="1900" w:type="dxa"/>
            <w:tcBorders>
              <w:top w:val="single" w:sz="4" w:space="0" w:color="auto"/>
              <w:left w:val="nil"/>
              <w:bottom w:val="single" w:sz="4" w:space="0" w:color="auto"/>
              <w:right w:val="single" w:sz="4" w:space="0" w:color="auto"/>
            </w:tcBorders>
            <w:vAlign w:val="center"/>
          </w:tcPr>
          <w:p w:rsidR="0000716B" w:rsidRPr="007C2E32" w:rsidRDefault="00B60617" w:rsidP="00B60617">
            <w:pPr>
              <w:spacing w:before="100" w:beforeAutospacing="1" w:line="360" w:lineRule="auto"/>
              <w:rPr>
                <w:rFonts w:eastAsia="Calibri"/>
                <w:noProof/>
              </w:rPr>
            </w:pPr>
            <w:r w:rsidRPr="007C2E32">
              <w:rPr>
                <w:rFonts w:eastAsia="Calibri"/>
                <w:noProof/>
              </w:rPr>
              <w:t>nvarchar(30)</w:t>
            </w:r>
          </w:p>
        </w:tc>
        <w:tc>
          <w:tcPr>
            <w:tcW w:w="1850"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00716B" w:rsidRPr="007C2E32" w:rsidRDefault="0000716B" w:rsidP="004A76C9">
            <w:pPr>
              <w:spacing w:before="100" w:beforeAutospacing="1" w:line="360" w:lineRule="auto"/>
              <w:rPr>
                <w:rFonts w:eastAsia="Calibri"/>
                <w:noProof/>
                <w:sz w:val="26"/>
                <w:szCs w:val="26"/>
              </w:rPr>
            </w:pPr>
          </w:p>
        </w:tc>
      </w:tr>
      <w:tr w:rsidR="0082357A" w:rsidRPr="007C2E32" w:rsidTr="004A76C9">
        <w:tc>
          <w:tcPr>
            <w:tcW w:w="1958" w:type="dxa"/>
            <w:tcBorders>
              <w:top w:val="single" w:sz="4" w:space="0" w:color="auto"/>
              <w:left w:val="single" w:sz="4" w:space="0" w:color="auto"/>
              <w:bottom w:val="single" w:sz="4" w:space="0" w:color="auto"/>
              <w:right w:val="single" w:sz="4" w:space="0" w:color="auto"/>
            </w:tcBorders>
          </w:tcPr>
          <w:p w:rsidR="0082357A" w:rsidRPr="007C2E32" w:rsidRDefault="0082357A" w:rsidP="004A76C9">
            <w:pPr>
              <w:spacing w:before="100" w:beforeAutospacing="1" w:line="360" w:lineRule="auto"/>
              <w:rPr>
                <w:rFonts w:eastAsia="Calibri"/>
                <w:noProof/>
              </w:rPr>
            </w:pPr>
            <w:r w:rsidRPr="007C2E32">
              <w:rPr>
                <w:rFonts w:eastAsia="Calibri"/>
                <w:noProof/>
              </w:rPr>
              <w:t>ANH</w:t>
            </w:r>
          </w:p>
        </w:tc>
        <w:tc>
          <w:tcPr>
            <w:tcW w:w="2030" w:type="dxa"/>
            <w:tcBorders>
              <w:top w:val="single" w:sz="4" w:space="0" w:color="auto"/>
              <w:left w:val="nil"/>
              <w:bottom w:val="single" w:sz="4" w:space="0" w:color="auto"/>
              <w:right w:val="single" w:sz="4" w:space="0" w:color="auto"/>
            </w:tcBorders>
          </w:tcPr>
          <w:p w:rsidR="0082357A" w:rsidRPr="007C2E32" w:rsidRDefault="004A76C9" w:rsidP="004A76C9">
            <w:pPr>
              <w:spacing w:before="100" w:beforeAutospacing="1" w:line="360" w:lineRule="auto"/>
              <w:rPr>
                <w:rFonts w:eastAsia="Calibri"/>
                <w:noProof/>
              </w:rPr>
            </w:pPr>
            <w:r w:rsidRPr="007C2E32">
              <w:rPr>
                <w:rFonts w:eastAsia="Calibri"/>
                <w:noProof/>
              </w:rPr>
              <w:t>Đường dẫn đến ảnh</w:t>
            </w:r>
          </w:p>
        </w:tc>
        <w:tc>
          <w:tcPr>
            <w:tcW w:w="1900" w:type="dxa"/>
            <w:tcBorders>
              <w:top w:val="single" w:sz="4" w:space="0" w:color="auto"/>
              <w:left w:val="nil"/>
              <w:bottom w:val="single" w:sz="4" w:space="0" w:color="auto"/>
              <w:right w:val="single" w:sz="4" w:space="0" w:color="auto"/>
            </w:tcBorders>
          </w:tcPr>
          <w:p w:rsidR="0082357A" w:rsidRPr="007C2E32" w:rsidRDefault="00B60617" w:rsidP="004A76C9">
            <w:pPr>
              <w:spacing w:before="100" w:beforeAutospacing="1" w:line="360" w:lineRule="auto"/>
              <w:rPr>
                <w:rFonts w:eastAsia="Calibri"/>
                <w:noProof/>
              </w:rPr>
            </w:pPr>
            <w:r w:rsidRPr="007C2E32">
              <w:rPr>
                <w:rFonts w:eastAsia="Calibri"/>
                <w:noProof/>
              </w:rPr>
              <w:t>nvarchar(300)</w:t>
            </w:r>
          </w:p>
        </w:tc>
        <w:tc>
          <w:tcPr>
            <w:tcW w:w="1850" w:type="dxa"/>
            <w:tcBorders>
              <w:top w:val="single" w:sz="4" w:space="0" w:color="auto"/>
              <w:left w:val="nil"/>
              <w:bottom w:val="single" w:sz="4" w:space="0" w:color="auto"/>
              <w:right w:val="single" w:sz="4" w:space="0" w:color="auto"/>
            </w:tcBorders>
          </w:tcPr>
          <w:p w:rsidR="0082357A" w:rsidRPr="007C2E32" w:rsidRDefault="0082357A"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82357A" w:rsidRPr="007C2E32" w:rsidRDefault="0082357A" w:rsidP="004A76C9">
            <w:pPr>
              <w:spacing w:before="100" w:beforeAutospacing="1" w:line="360" w:lineRule="auto"/>
              <w:rPr>
                <w:rFonts w:eastAsia="Calibri"/>
                <w:noProof/>
                <w:sz w:val="26"/>
                <w:szCs w:val="26"/>
              </w:rPr>
            </w:pPr>
          </w:p>
        </w:tc>
      </w:tr>
      <w:tr w:rsidR="0082357A" w:rsidRPr="007C2E32" w:rsidTr="00B60617">
        <w:tc>
          <w:tcPr>
            <w:tcW w:w="1958" w:type="dxa"/>
            <w:tcBorders>
              <w:top w:val="single" w:sz="4" w:space="0" w:color="auto"/>
              <w:left w:val="single" w:sz="4" w:space="0" w:color="auto"/>
              <w:bottom w:val="single" w:sz="4" w:space="0" w:color="auto"/>
              <w:right w:val="single" w:sz="4" w:space="0" w:color="auto"/>
            </w:tcBorders>
          </w:tcPr>
          <w:p w:rsidR="0082357A" w:rsidRPr="007C2E32" w:rsidRDefault="0082357A" w:rsidP="004A76C9">
            <w:pPr>
              <w:spacing w:before="100" w:beforeAutospacing="1" w:line="360" w:lineRule="auto"/>
              <w:rPr>
                <w:rFonts w:eastAsia="Calibri"/>
                <w:noProof/>
              </w:rPr>
            </w:pPr>
            <w:r w:rsidRPr="007C2E32">
              <w:rPr>
                <w:rFonts w:eastAsia="Calibri"/>
                <w:noProof/>
              </w:rPr>
              <w:t>TONKHO</w:t>
            </w:r>
          </w:p>
        </w:tc>
        <w:tc>
          <w:tcPr>
            <w:tcW w:w="2030" w:type="dxa"/>
            <w:tcBorders>
              <w:top w:val="single" w:sz="4" w:space="0" w:color="auto"/>
              <w:left w:val="nil"/>
              <w:bottom w:val="single" w:sz="4" w:space="0" w:color="auto"/>
              <w:right w:val="single" w:sz="4" w:space="0" w:color="auto"/>
            </w:tcBorders>
          </w:tcPr>
          <w:p w:rsidR="0082357A" w:rsidRPr="007C2E32" w:rsidRDefault="004A76C9" w:rsidP="004A76C9">
            <w:pPr>
              <w:spacing w:before="100" w:beforeAutospacing="1" w:line="360" w:lineRule="auto"/>
              <w:rPr>
                <w:rFonts w:eastAsia="Calibri"/>
                <w:noProof/>
              </w:rPr>
            </w:pPr>
            <w:r w:rsidRPr="007C2E32">
              <w:rPr>
                <w:rFonts w:eastAsia="Calibri"/>
                <w:noProof/>
              </w:rPr>
              <w:t>Số lượng tồn kho</w:t>
            </w:r>
          </w:p>
        </w:tc>
        <w:tc>
          <w:tcPr>
            <w:tcW w:w="1900" w:type="dxa"/>
            <w:tcBorders>
              <w:top w:val="single" w:sz="4" w:space="0" w:color="auto"/>
              <w:left w:val="nil"/>
              <w:bottom w:val="single" w:sz="4" w:space="0" w:color="auto"/>
              <w:right w:val="single" w:sz="4" w:space="0" w:color="auto"/>
            </w:tcBorders>
            <w:vAlign w:val="center"/>
          </w:tcPr>
          <w:p w:rsidR="0082357A" w:rsidRPr="007C2E32" w:rsidRDefault="00B60617" w:rsidP="00B60617">
            <w:pPr>
              <w:spacing w:before="100" w:beforeAutospacing="1" w:line="360" w:lineRule="auto"/>
              <w:rPr>
                <w:rFonts w:eastAsia="Calibri"/>
                <w:noProof/>
              </w:rPr>
            </w:pPr>
            <w:r w:rsidRPr="007C2E32">
              <w:rPr>
                <w:rFonts w:eastAsia="Calibri"/>
                <w:noProof/>
              </w:rPr>
              <w:t>int</w:t>
            </w:r>
          </w:p>
        </w:tc>
        <w:tc>
          <w:tcPr>
            <w:tcW w:w="1850" w:type="dxa"/>
            <w:tcBorders>
              <w:top w:val="single" w:sz="4" w:space="0" w:color="auto"/>
              <w:left w:val="nil"/>
              <w:bottom w:val="single" w:sz="4" w:space="0" w:color="auto"/>
              <w:right w:val="single" w:sz="4" w:space="0" w:color="auto"/>
            </w:tcBorders>
          </w:tcPr>
          <w:p w:rsidR="0082357A" w:rsidRPr="007C2E32" w:rsidRDefault="0082357A" w:rsidP="004A76C9">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tcPr>
          <w:p w:rsidR="0082357A" w:rsidRPr="007C2E32" w:rsidRDefault="0082357A" w:rsidP="004A76C9">
            <w:pPr>
              <w:spacing w:before="100" w:beforeAutospacing="1" w:line="360" w:lineRule="auto"/>
              <w:rPr>
                <w:rFonts w:eastAsia="Calibri"/>
                <w:noProof/>
                <w:sz w:val="26"/>
                <w:szCs w:val="26"/>
              </w:rPr>
            </w:pPr>
          </w:p>
        </w:tc>
      </w:tr>
    </w:tbl>
    <w:p w:rsidR="008F66D2" w:rsidRPr="007C2E32" w:rsidRDefault="008F66D2" w:rsidP="008F66D2">
      <w:pPr>
        <w:spacing w:before="120" w:after="160" w:line="259" w:lineRule="auto"/>
        <w:rPr>
          <w:noProof/>
          <w:sz w:val="26"/>
          <w:szCs w:val="26"/>
          <w:highlight w:val="white"/>
        </w:rPr>
      </w:pPr>
    </w:p>
    <w:p w:rsidR="0000716B" w:rsidRPr="007C2E32" w:rsidRDefault="0000716B" w:rsidP="007762E6">
      <w:pPr>
        <w:pStyle w:val="Heading2"/>
        <w:numPr>
          <w:ilvl w:val="0"/>
          <w:numId w:val="12"/>
        </w:numPr>
        <w:rPr>
          <w:rFonts w:cs="Times New Roman"/>
          <w:noProof/>
          <w:highlight w:val="white"/>
        </w:rPr>
      </w:pPr>
      <w:bookmarkStart w:id="57" w:name="_Toc27046410"/>
      <w:r w:rsidRPr="007C2E32">
        <w:rPr>
          <w:rFonts w:cs="Times New Roman"/>
          <w:noProof/>
          <w:highlight w:val="white"/>
        </w:rPr>
        <w:t>Bảng phiếu đặt phòng</w:t>
      </w:r>
      <w:bookmarkEnd w:id="57"/>
    </w:p>
    <w:tbl>
      <w:tblPr>
        <w:tblStyle w:val="TableGrid"/>
        <w:tblW w:w="0" w:type="auto"/>
        <w:tblLayout w:type="fixed"/>
        <w:tblLook w:val="04A0" w:firstRow="1" w:lastRow="0" w:firstColumn="1" w:lastColumn="0" w:noHBand="0" w:noVBand="1"/>
      </w:tblPr>
      <w:tblGrid>
        <w:gridCol w:w="2802"/>
        <w:gridCol w:w="2106"/>
        <w:gridCol w:w="1802"/>
        <w:gridCol w:w="1678"/>
        <w:gridCol w:w="1188"/>
      </w:tblGrid>
      <w:tr w:rsidR="0082357A" w:rsidRPr="007C2E32" w:rsidTr="00BE7706">
        <w:tc>
          <w:tcPr>
            <w:tcW w:w="2802" w:type="dxa"/>
            <w:tcBorders>
              <w:top w:val="single" w:sz="4" w:space="0" w:color="auto"/>
              <w:left w:val="single" w:sz="4" w:space="0" w:color="auto"/>
              <w:bottom w:val="single" w:sz="4" w:space="0" w:color="auto"/>
              <w:right w:val="single" w:sz="4" w:space="0" w:color="auto"/>
            </w:tcBorders>
          </w:tcPr>
          <w:p w:rsidR="0082357A" w:rsidRPr="007C2E32" w:rsidRDefault="0082357A" w:rsidP="004A76C9">
            <w:pPr>
              <w:spacing w:before="100" w:beforeAutospacing="1" w:line="360" w:lineRule="auto"/>
              <w:rPr>
                <w:rFonts w:eastAsia="Calibri"/>
                <w:noProof/>
                <w:sz w:val="26"/>
                <w:szCs w:val="26"/>
              </w:rPr>
            </w:pPr>
            <w:r w:rsidRPr="007C2E32">
              <w:rPr>
                <w:rFonts w:eastAsia="Calibri"/>
                <w:noProof/>
              </w:rPr>
              <w:t>Thuộc tính</w:t>
            </w:r>
          </w:p>
        </w:tc>
        <w:tc>
          <w:tcPr>
            <w:tcW w:w="2106" w:type="dxa"/>
            <w:tcBorders>
              <w:top w:val="single" w:sz="4" w:space="0" w:color="auto"/>
              <w:left w:val="nil"/>
              <w:bottom w:val="single" w:sz="4" w:space="0" w:color="auto"/>
              <w:right w:val="single" w:sz="4" w:space="0" w:color="auto"/>
            </w:tcBorders>
            <w:hideMark/>
          </w:tcPr>
          <w:p w:rsidR="0082357A" w:rsidRPr="007C2E32" w:rsidRDefault="0082357A" w:rsidP="004A76C9">
            <w:pPr>
              <w:spacing w:before="100" w:beforeAutospacing="1" w:line="360" w:lineRule="auto"/>
              <w:rPr>
                <w:rFonts w:eastAsia="Calibri"/>
                <w:noProof/>
                <w:sz w:val="26"/>
                <w:szCs w:val="26"/>
              </w:rPr>
            </w:pPr>
            <w:r w:rsidRPr="007C2E32">
              <w:rPr>
                <w:rFonts w:eastAsia="Calibri"/>
                <w:noProof/>
              </w:rPr>
              <w:t>Giải thích</w:t>
            </w:r>
          </w:p>
        </w:tc>
        <w:tc>
          <w:tcPr>
            <w:tcW w:w="1802" w:type="dxa"/>
            <w:tcBorders>
              <w:top w:val="single" w:sz="4" w:space="0" w:color="auto"/>
              <w:left w:val="nil"/>
              <w:bottom w:val="single" w:sz="4" w:space="0" w:color="auto"/>
              <w:right w:val="single" w:sz="4" w:space="0" w:color="auto"/>
            </w:tcBorders>
            <w:hideMark/>
          </w:tcPr>
          <w:p w:rsidR="0082357A" w:rsidRPr="007C2E32" w:rsidRDefault="0082357A" w:rsidP="004A76C9">
            <w:pPr>
              <w:spacing w:before="100" w:beforeAutospacing="1" w:line="360" w:lineRule="auto"/>
              <w:rPr>
                <w:rFonts w:eastAsia="Calibri"/>
                <w:noProof/>
                <w:sz w:val="26"/>
                <w:szCs w:val="26"/>
              </w:rPr>
            </w:pPr>
            <w:r w:rsidRPr="007C2E32">
              <w:rPr>
                <w:rFonts w:eastAsia="Calibri"/>
                <w:noProof/>
              </w:rPr>
              <w:t>Kiểu dữ liệu</w:t>
            </w:r>
          </w:p>
        </w:tc>
        <w:tc>
          <w:tcPr>
            <w:tcW w:w="1678" w:type="dxa"/>
            <w:tcBorders>
              <w:top w:val="single" w:sz="4" w:space="0" w:color="auto"/>
              <w:left w:val="nil"/>
              <w:bottom w:val="single" w:sz="4" w:space="0" w:color="auto"/>
              <w:right w:val="single" w:sz="4" w:space="0" w:color="auto"/>
            </w:tcBorders>
            <w:hideMark/>
          </w:tcPr>
          <w:p w:rsidR="0082357A" w:rsidRPr="007C2E32" w:rsidRDefault="0082357A" w:rsidP="004A76C9">
            <w:pPr>
              <w:spacing w:before="100" w:beforeAutospacing="1" w:line="360" w:lineRule="auto"/>
              <w:rPr>
                <w:rFonts w:eastAsia="Calibri"/>
                <w:noProof/>
                <w:sz w:val="26"/>
                <w:szCs w:val="26"/>
              </w:rPr>
            </w:pPr>
            <w:r w:rsidRPr="007C2E32">
              <w:rPr>
                <w:rFonts w:eastAsia="Calibri"/>
                <w:noProof/>
              </w:rPr>
              <w:t>Khóa</w:t>
            </w:r>
          </w:p>
        </w:tc>
        <w:tc>
          <w:tcPr>
            <w:tcW w:w="1188" w:type="dxa"/>
            <w:tcBorders>
              <w:top w:val="single" w:sz="4" w:space="0" w:color="auto"/>
              <w:left w:val="nil"/>
              <w:bottom w:val="single" w:sz="4" w:space="0" w:color="auto"/>
              <w:right w:val="single" w:sz="4" w:space="0" w:color="auto"/>
            </w:tcBorders>
            <w:hideMark/>
          </w:tcPr>
          <w:p w:rsidR="0082357A" w:rsidRPr="007C2E32" w:rsidRDefault="0082357A" w:rsidP="004A76C9">
            <w:pPr>
              <w:spacing w:before="100" w:beforeAutospacing="1" w:line="360" w:lineRule="auto"/>
              <w:rPr>
                <w:rFonts w:eastAsia="Calibri"/>
                <w:noProof/>
                <w:sz w:val="26"/>
                <w:szCs w:val="26"/>
              </w:rPr>
            </w:pPr>
            <w:r w:rsidRPr="007C2E32">
              <w:rPr>
                <w:rFonts w:eastAsia="Calibri"/>
                <w:noProof/>
              </w:rPr>
              <w:t>Ghi chú</w:t>
            </w:r>
          </w:p>
        </w:tc>
      </w:tr>
      <w:tr w:rsidR="0082357A" w:rsidRPr="007C2E32" w:rsidTr="00BE7706">
        <w:tc>
          <w:tcPr>
            <w:tcW w:w="2802" w:type="dxa"/>
            <w:tcBorders>
              <w:top w:val="single" w:sz="4" w:space="0" w:color="auto"/>
              <w:left w:val="single" w:sz="4" w:space="0" w:color="auto"/>
              <w:bottom w:val="single" w:sz="4" w:space="0" w:color="auto"/>
              <w:right w:val="single" w:sz="4" w:space="0" w:color="auto"/>
            </w:tcBorders>
          </w:tcPr>
          <w:p w:rsidR="0082357A" w:rsidRPr="007C2E32" w:rsidRDefault="008F66D2" w:rsidP="004A76C9">
            <w:pPr>
              <w:spacing w:before="100" w:beforeAutospacing="1" w:line="360" w:lineRule="auto"/>
              <w:rPr>
                <w:rFonts w:eastAsia="Calibri"/>
                <w:noProof/>
                <w:sz w:val="26"/>
                <w:szCs w:val="26"/>
              </w:rPr>
            </w:pPr>
            <w:r w:rsidRPr="007C2E32">
              <w:rPr>
                <w:rFonts w:eastAsia="Calibri"/>
                <w:noProof/>
                <w:sz w:val="26"/>
                <w:szCs w:val="26"/>
              </w:rPr>
              <w:t>MAPHIEUDAT</w:t>
            </w:r>
          </w:p>
        </w:tc>
        <w:tc>
          <w:tcPr>
            <w:tcW w:w="2106" w:type="dxa"/>
            <w:tcBorders>
              <w:top w:val="single" w:sz="4" w:space="0" w:color="auto"/>
              <w:left w:val="nil"/>
              <w:bottom w:val="single" w:sz="4" w:space="0" w:color="auto"/>
              <w:right w:val="single" w:sz="4" w:space="0" w:color="auto"/>
            </w:tcBorders>
            <w:hideMark/>
          </w:tcPr>
          <w:p w:rsidR="0082357A" w:rsidRPr="007C2E32" w:rsidRDefault="004A76C9" w:rsidP="004A76C9">
            <w:pPr>
              <w:spacing w:before="100" w:beforeAutospacing="1" w:line="360" w:lineRule="auto"/>
              <w:rPr>
                <w:rFonts w:eastAsia="Calibri"/>
                <w:noProof/>
                <w:sz w:val="26"/>
                <w:szCs w:val="26"/>
              </w:rPr>
            </w:pPr>
            <w:r w:rsidRPr="007C2E32">
              <w:rPr>
                <w:rFonts w:eastAsia="Calibri"/>
                <w:noProof/>
                <w:sz w:val="26"/>
                <w:szCs w:val="26"/>
              </w:rPr>
              <w:t>Mã phiếu đặt phòng</w:t>
            </w:r>
          </w:p>
        </w:tc>
        <w:tc>
          <w:tcPr>
            <w:tcW w:w="1802" w:type="dxa"/>
            <w:tcBorders>
              <w:top w:val="single" w:sz="4" w:space="0" w:color="auto"/>
              <w:left w:val="nil"/>
              <w:bottom w:val="single" w:sz="4" w:space="0" w:color="auto"/>
              <w:right w:val="single" w:sz="4" w:space="0" w:color="auto"/>
            </w:tcBorders>
            <w:hideMark/>
          </w:tcPr>
          <w:p w:rsidR="0082357A" w:rsidRPr="007C2E32" w:rsidRDefault="0082357A" w:rsidP="004A76C9">
            <w:pPr>
              <w:spacing w:before="100" w:beforeAutospacing="1" w:line="360" w:lineRule="auto"/>
              <w:rPr>
                <w:rFonts w:eastAsia="Calibri"/>
                <w:noProof/>
                <w:sz w:val="26"/>
                <w:szCs w:val="26"/>
              </w:rPr>
            </w:pPr>
            <w:r w:rsidRPr="007C2E32">
              <w:rPr>
                <w:rFonts w:eastAsia="Calibri"/>
                <w:noProof/>
              </w:rPr>
              <w:t>int</w:t>
            </w:r>
          </w:p>
        </w:tc>
        <w:tc>
          <w:tcPr>
            <w:tcW w:w="1678" w:type="dxa"/>
            <w:tcBorders>
              <w:top w:val="single" w:sz="4" w:space="0" w:color="auto"/>
              <w:left w:val="nil"/>
              <w:bottom w:val="single" w:sz="4" w:space="0" w:color="auto"/>
              <w:right w:val="single" w:sz="4" w:space="0" w:color="auto"/>
            </w:tcBorders>
            <w:hideMark/>
          </w:tcPr>
          <w:p w:rsidR="0082357A" w:rsidRPr="007C2E32" w:rsidRDefault="0082357A" w:rsidP="004A76C9">
            <w:pPr>
              <w:spacing w:before="100" w:beforeAutospacing="1" w:line="360" w:lineRule="auto"/>
              <w:rPr>
                <w:rFonts w:eastAsia="Calibri"/>
                <w:noProof/>
                <w:sz w:val="26"/>
                <w:szCs w:val="26"/>
              </w:rPr>
            </w:pPr>
            <w:r w:rsidRPr="007C2E32">
              <w:rPr>
                <w:rFonts w:eastAsia="Calibri"/>
                <w:noProof/>
              </w:rPr>
              <w:t>Khóa chính</w:t>
            </w:r>
          </w:p>
        </w:tc>
        <w:tc>
          <w:tcPr>
            <w:tcW w:w="1188" w:type="dxa"/>
            <w:tcBorders>
              <w:top w:val="single" w:sz="4" w:space="0" w:color="auto"/>
              <w:left w:val="nil"/>
              <w:bottom w:val="single" w:sz="4" w:space="0" w:color="auto"/>
              <w:right w:val="single" w:sz="4" w:space="0" w:color="auto"/>
            </w:tcBorders>
          </w:tcPr>
          <w:p w:rsidR="0082357A" w:rsidRPr="007C2E32" w:rsidRDefault="0082357A" w:rsidP="004A76C9">
            <w:pPr>
              <w:spacing w:before="100" w:beforeAutospacing="1" w:line="360" w:lineRule="auto"/>
              <w:rPr>
                <w:rFonts w:eastAsia="Calibri"/>
                <w:noProof/>
                <w:sz w:val="26"/>
                <w:szCs w:val="26"/>
              </w:rPr>
            </w:pPr>
          </w:p>
        </w:tc>
      </w:tr>
      <w:tr w:rsidR="00BB1AED" w:rsidRPr="007C2E32" w:rsidTr="00BE7706">
        <w:tc>
          <w:tcPr>
            <w:tcW w:w="2802" w:type="dxa"/>
            <w:tcBorders>
              <w:top w:val="single" w:sz="4" w:space="0" w:color="auto"/>
              <w:left w:val="single" w:sz="4" w:space="0" w:color="auto"/>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r w:rsidRPr="007C2E32">
              <w:rPr>
                <w:rFonts w:eastAsia="Calibri"/>
                <w:noProof/>
                <w:sz w:val="26"/>
                <w:szCs w:val="26"/>
              </w:rPr>
              <w:t>MAKH</w:t>
            </w:r>
          </w:p>
        </w:tc>
        <w:tc>
          <w:tcPr>
            <w:tcW w:w="2106" w:type="dxa"/>
            <w:tcBorders>
              <w:top w:val="single" w:sz="4" w:space="0" w:color="auto"/>
              <w:left w:val="nil"/>
              <w:bottom w:val="single" w:sz="4" w:space="0" w:color="auto"/>
              <w:right w:val="single" w:sz="4" w:space="0" w:color="auto"/>
            </w:tcBorders>
            <w:hideMark/>
          </w:tcPr>
          <w:p w:rsidR="00BB1AED" w:rsidRPr="007C2E32" w:rsidRDefault="00BB1AED" w:rsidP="004A76C9">
            <w:pPr>
              <w:spacing w:before="100" w:beforeAutospacing="1" w:line="360" w:lineRule="auto"/>
              <w:rPr>
                <w:rFonts w:eastAsia="Calibri"/>
                <w:noProof/>
                <w:sz w:val="26"/>
                <w:szCs w:val="26"/>
              </w:rPr>
            </w:pPr>
            <w:r w:rsidRPr="007C2E32">
              <w:rPr>
                <w:rFonts w:eastAsia="Calibri"/>
                <w:noProof/>
                <w:sz w:val="26"/>
                <w:szCs w:val="26"/>
              </w:rPr>
              <w:t>Mã khách hang</w:t>
            </w:r>
          </w:p>
        </w:tc>
        <w:tc>
          <w:tcPr>
            <w:tcW w:w="1802" w:type="dxa"/>
            <w:tcBorders>
              <w:top w:val="single" w:sz="4" w:space="0" w:color="auto"/>
              <w:left w:val="nil"/>
              <w:bottom w:val="single" w:sz="4" w:space="0" w:color="auto"/>
              <w:right w:val="single" w:sz="4" w:space="0" w:color="auto"/>
            </w:tcBorders>
            <w:hideMark/>
          </w:tcPr>
          <w:p w:rsidR="00BB1AED" w:rsidRPr="007C2E32" w:rsidRDefault="00BB1AED" w:rsidP="004A76C9">
            <w:pPr>
              <w:spacing w:before="100" w:beforeAutospacing="1" w:line="360" w:lineRule="auto"/>
              <w:rPr>
                <w:rFonts w:eastAsia="Calibri"/>
                <w:noProof/>
                <w:sz w:val="26"/>
                <w:szCs w:val="26"/>
              </w:rPr>
            </w:pPr>
            <w:r w:rsidRPr="007C2E32">
              <w:rPr>
                <w:rFonts w:eastAsia="Calibri"/>
                <w:noProof/>
              </w:rPr>
              <w:t>int</w:t>
            </w:r>
          </w:p>
        </w:tc>
        <w:tc>
          <w:tcPr>
            <w:tcW w:w="1678" w:type="dxa"/>
            <w:tcBorders>
              <w:top w:val="single" w:sz="4" w:space="0" w:color="auto"/>
              <w:left w:val="nil"/>
              <w:bottom w:val="single" w:sz="4" w:space="0" w:color="auto"/>
              <w:right w:val="single" w:sz="4" w:space="0" w:color="auto"/>
            </w:tcBorders>
          </w:tcPr>
          <w:p w:rsidR="00BB1AED" w:rsidRPr="007C2E32" w:rsidRDefault="00BB1AED" w:rsidP="00701DA2">
            <w:pPr>
              <w:spacing w:before="100" w:beforeAutospacing="1" w:line="360" w:lineRule="auto"/>
              <w:rPr>
                <w:rFonts w:eastAsia="Calibri"/>
                <w:noProof/>
              </w:rPr>
            </w:pPr>
            <w:r w:rsidRPr="007C2E32">
              <w:rPr>
                <w:rFonts w:eastAsia="Calibri"/>
                <w:noProof/>
              </w:rPr>
              <w:t>Khóa ngoại</w:t>
            </w:r>
          </w:p>
        </w:tc>
        <w:tc>
          <w:tcPr>
            <w:tcW w:w="1188" w:type="dxa"/>
            <w:tcBorders>
              <w:top w:val="single" w:sz="4" w:space="0" w:color="auto"/>
              <w:left w:val="nil"/>
              <w:bottom w:val="single" w:sz="4" w:space="0" w:color="auto"/>
              <w:right w:val="single" w:sz="4" w:space="0" w:color="auto"/>
            </w:tcBorders>
            <w:hideMark/>
          </w:tcPr>
          <w:p w:rsidR="00BB1AED" w:rsidRPr="007C2E32" w:rsidRDefault="00BB1AED" w:rsidP="004A76C9">
            <w:pPr>
              <w:spacing w:before="100" w:beforeAutospacing="1" w:line="360" w:lineRule="auto"/>
              <w:rPr>
                <w:rFonts w:eastAsia="Calibri"/>
                <w:noProof/>
                <w:sz w:val="26"/>
                <w:szCs w:val="26"/>
              </w:rPr>
            </w:pPr>
          </w:p>
        </w:tc>
      </w:tr>
      <w:tr w:rsidR="00BB1AED" w:rsidRPr="007C2E32" w:rsidTr="00BE7706">
        <w:tc>
          <w:tcPr>
            <w:tcW w:w="2802" w:type="dxa"/>
            <w:tcBorders>
              <w:top w:val="single" w:sz="4" w:space="0" w:color="auto"/>
              <w:left w:val="single" w:sz="4" w:space="0" w:color="auto"/>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MAPHONG</w:t>
            </w:r>
          </w:p>
        </w:tc>
        <w:tc>
          <w:tcPr>
            <w:tcW w:w="2106"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 xml:space="preserve">Mã phòng </w:t>
            </w:r>
          </w:p>
        </w:tc>
        <w:tc>
          <w:tcPr>
            <w:tcW w:w="1802"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int</w:t>
            </w:r>
          </w:p>
        </w:tc>
        <w:tc>
          <w:tcPr>
            <w:tcW w:w="1678" w:type="dxa"/>
            <w:tcBorders>
              <w:top w:val="single" w:sz="4" w:space="0" w:color="auto"/>
              <w:left w:val="nil"/>
              <w:bottom w:val="single" w:sz="4" w:space="0" w:color="auto"/>
              <w:right w:val="single" w:sz="4" w:space="0" w:color="auto"/>
            </w:tcBorders>
          </w:tcPr>
          <w:p w:rsidR="00BB1AED" w:rsidRPr="007C2E32" w:rsidRDefault="00BB1AED" w:rsidP="00701DA2">
            <w:pPr>
              <w:spacing w:before="100" w:beforeAutospacing="1" w:line="360" w:lineRule="auto"/>
              <w:rPr>
                <w:rFonts w:eastAsia="Calibri"/>
                <w:noProof/>
              </w:rPr>
            </w:pPr>
            <w:r w:rsidRPr="007C2E32">
              <w:rPr>
                <w:rFonts w:eastAsia="Calibri"/>
                <w:noProof/>
              </w:rPr>
              <w:t>Khóa ngoại</w:t>
            </w:r>
          </w:p>
        </w:tc>
        <w:tc>
          <w:tcPr>
            <w:tcW w:w="1188"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p>
        </w:tc>
      </w:tr>
      <w:tr w:rsidR="00BB1AED" w:rsidRPr="007C2E32" w:rsidTr="00BE7706">
        <w:tc>
          <w:tcPr>
            <w:tcW w:w="2802" w:type="dxa"/>
            <w:tcBorders>
              <w:top w:val="single" w:sz="4" w:space="0" w:color="auto"/>
              <w:left w:val="single" w:sz="4" w:space="0" w:color="auto"/>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NGAYDAT</w:t>
            </w:r>
          </w:p>
        </w:tc>
        <w:tc>
          <w:tcPr>
            <w:tcW w:w="2106"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Ngày đặt phòng</w:t>
            </w:r>
          </w:p>
        </w:tc>
        <w:tc>
          <w:tcPr>
            <w:tcW w:w="1802"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datetime</w:t>
            </w:r>
          </w:p>
        </w:tc>
        <w:tc>
          <w:tcPr>
            <w:tcW w:w="1678"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p>
        </w:tc>
        <w:tc>
          <w:tcPr>
            <w:tcW w:w="1188"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p>
        </w:tc>
      </w:tr>
      <w:tr w:rsidR="00BB1AED" w:rsidRPr="007C2E32" w:rsidTr="00BE7706">
        <w:tc>
          <w:tcPr>
            <w:tcW w:w="2802" w:type="dxa"/>
            <w:tcBorders>
              <w:top w:val="single" w:sz="4" w:space="0" w:color="auto"/>
              <w:left w:val="single" w:sz="4" w:space="0" w:color="auto"/>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NGAYVAO</w:t>
            </w:r>
          </w:p>
        </w:tc>
        <w:tc>
          <w:tcPr>
            <w:tcW w:w="2106"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Ngày nhận phòng</w:t>
            </w:r>
          </w:p>
        </w:tc>
        <w:tc>
          <w:tcPr>
            <w:tcW w:w="1802"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datetime</w:t>
            </w:r>
          </w:p>
        </w:tc>
        <w:tc>
          <w:tcPr>
            <w:tcW w:w="1678"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p>
        </w:tc>
        <w:tc>
          <w:tcPr>
            <w:tcW w:w="1188"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p>
        </w:tc>
      </w:tr>
      <w:tr w:rsidR="00BB1AED" w:rsidRPr="007C2E32" w:rsidTr="00BE7706">
        <w:tc>
          <w:tcPr>
            <w:tcW w:w="2802" w:type="dxa"/>
            <w:tcBorders>
              <w:top w:val="single" w:sz="4" w:space="0" w:color="auto"/>
              <w:left w:val="single" w:sz="4" w:space="0" w:color="auto"/>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NGAYRA</w:t>
            </w:r>
          </w:p>
        </w:tc>
        <w:tc>
          <w:tcPr>
            <w:tcW w:w="2106"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Ngày trả phòng dự kiến</w:t>
            </w:r>
          </w:p>
        </w:tc>
        <w:tc>
          <w:tcPr>
            <w:tcW w:w="1802"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datetime</w:t>
            </w:r>
          </w:p>
        </w:tc>
        <w:tc>
          <w:tcPr>
            <w:tcW w:w="1678"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p>
        </w:tc>
        <w:tc>
          <w:tcPr>
            <w:tcW w:w="1188"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p>
        </w:tc>
      </w:tr>
      <w:tr w:rsidR="00BB1AED" w:rsidRPr="007C2E32" w:rsidTr="00BE7706">
        <w:tc>
          <w:tcPr>
            <w:tcW w:w="2802" w:type="dxa"/>
            <w:tcBorders>
              <w:top w:val="single" w:sz="4" w:space="0" w:color="auto"/>
              <w:left w:val="single" w:sz="4" w:space="0" w:color="auto"/>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THONGTINKHACHTHUE</w:t>
            </w:r>
          </w:p>
        </w:tc>
        <w:tc>
          <w:tcPr>
            <w:tcW w:w="2106"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Thông tin khách hàng đi cùng</w:t>
            </w:r>
          </w:p>
        </w:tc>
        <w:tc>
          <w:tcPr>
            <w:tcW w:w="1802"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nvarchar(500)</w:t>
            </w:r>
          </w:p>
        </w:tc>
        <w:tc>
          <w:tcPr>
            <w:tcW w:w="1678"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p>
        </w:tc>
        <w:tc>
          <w:tcPr>
            <w:tcW w:w="1188"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p>
        </w:tc>
      </w:tr>
      <w:tr w:rsidR="00BB1AED" w:rsidRPr="007C2E32" w:rsidTr="00BE7706">
        <w:tc>
          <w:tcPr>
            <w:tcW w:w="2802" w:type="dxa"/>
            <w:tcBorders>
              <w:top w:val="single" w:sz="4" w:space="0" w:color="auto"/>
              <w:left w:val="single" w:sz="4" w:space="0" w:color="auto"/>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lastRenderedPageBreak/>
              <w:t>TINHTRANGPHIEU</w:t>
            </w:r>
          </w:p>
        </w:tc>
        <w:tc>
          <w:tcPr>
            <w:tcW w:w="2106"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Tình trạng phiếu đặt phòng</w:t>
            </w:r>
          </w:p>
        </w:tc>
        <w:tc>
          <w:tcPr>
            <w:tcW w:w="1802"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rPr>
            </w:pPr>
            <w:r w:rsidRPr="007C2E32">
              <w:rPr>
                <w:rFonts w:eastAsia="Calibri"/>
                <w:noProof/>
              </w:rPr>
              <w:t>int</w:t>
            </w:r>
          </w:p>
        </w:tc>
        <w:tc>
          <w:tcPr>
            <w:tcW w:w="1678"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p>
        </w:tc>
        <w:tc>
          <w:tcPr>
            <w:tcW w:w="1188" w:type="dxa"/>
            <w:tcBorders>
              <w:top w:val="single" w:sz="4" w:space="0" w:color="auto"/>
              <w:left w:val="nil"/>
              <w:bottom w:val="single" w:sz="4" w:space="0" w:color="auto"/>
              <w:right w:val="single" w:sz="4" w:space="0" w:color="auto"/>
            </w:tcBorders>
          </w:tcPr>
          <w:p w:rsidR="00BB1AED" w:rsidRPr="007C2E32" w:rsidRDefault="00BB1AED" w:rsidP="004A76C9">
            <w:pPr>
              <w:spacing w:before="100" w:beforeAutospacing="1" w:line="360" w:lineRule="auto"/>
              <w:rPr>
                <w:rFonts w:eastAsia="Calibri"/>
                <w:noProof/>
                <w:sz w:val="26"/>
                <w:szCs w:val="26"/>
              </w:rPr>
            </w:pPr>
          </w:p>
        </w:tc>
      </w:tr>
    </w:tbl>
    <w:p w:rsidR="0082357A" w:rsidRPr="007C2E32" w:rsidRDefault="0082357A" w:rsidP="0082357A">
      <w:pPr>
        <w:pStyle w:val="ListParagraph"/>
        <w:spacing w:before="120" w:after="160" w:line="259" w:lineRule="auto"/>
        <w:rPr>
          <w:rFonts w:ascii="Times New Roman" w:hAnsi="Times New Roman"/>
          <w:noProof/>
          <w:sz w:val="26"/>
          <w:szCs w:val="26"/>
          <w:highlight w:val="white"/>
        </w:rPr>
      </w:pPr>
    </w:p>
    <w:p w:rsidR="0000716B" w:rsidRPr="007C2E32" w:rsidRDefault="0000716B" w:rsidP="007762E6">
      <w:pPr>
        <w:pStyle w:val="Heading2"/>
        <w:numPr>
          <w:ilvl w:val="0"/>
          <w:numId w:val="12"/>
        </w:numPr>
        <w:rPr>
          <w:rFonts w:eastAsia="Arial" w:cs="Times New Roman"/>
          <w:noProof/>
          <w:sz w:val="26"/>
          <w:highlight w:val="white"/>
        </w:rPr>
      </w:pPr>
      <w:bookmarkStart w:id="58" w:name="_Toc27046411"/>
      <w:r w:rsidRPr="007C2E32">
        <w:rPr>
          <w:rFonts w:cs="Times New Roman"/>
          <w:noProof/>
          <w:highlight w:val="white"/>
        </w:rPr>
        <w:t>Bảng hóa đơn</w:t>
      </w:r>
      <w:bookmarkEnd w:id="58"/>
    </w:p>
    <w:tbl>
      <w:tblPr>
        <w:tblStyle w:val="TableGrid"/>
        <w:tblW w:w="0" w:type="auto"/>
        <w:tblLook w:val="04A0" w:firstRow="1" w:lastRow="0" w:firstColumn="1" w:lastColumn="0" w:noHBand="0" w:noVBand="1"/>
      </w:tblPr>
      <w:tblGrid>
        <w:gridCol w:w="2550"/>
        <w:gridCol w:w="1830"/>
        <w:gridCol w:w="1862"/>
        <w:gridCol w:w="1688"/>
        <w:gridCol w:w="1646"/>
      </w:tblGrid>
      <w:tr w:rsidR="0082357A" w:rsidRPr="007C2E32" w:rsidTr="0069231F">
        <w:tc>
          <w:tcPr>
            <w:tcW w:w="2550" w:type="dxa"/>
            <w:tcBorders>
              <w:top w:val="single" w:sz="4" w:space="0" w:color="auto"/>
              <w:left w:val="single" w:sz="4" w:space="0" w:color="auto"/>
              <w:bottom w:val="single" w:sz="4" w:space="0" w:color="auto"/>
              <w:right w:val="single" w:sz="4" w:space="0" w:color="auto"/>
            </w:tcBorders>
            <w:vAlign w:val="center"/>
          </w:tcPr>
          <w:p w:rsidR="0082357A" w:rsidRPr="007C2E32" w:rsidRDefault="0082357A" w:rsidP="008F66D2">
            <w:pPr>
              <w:spacing w:before="100" w:beforeAutospacing="1" w:line="360" w:lineRule="auto"/>
              <w:rPr>
                <w:rFonts w:eastAsia="Calibri"/>
                <w:noProof/>
                <w:sz w:val="26"/>
                <w:szCs w:val="26"/>
              </w:rPr>
            </w:pPr>
            <w:r w:rsidRPr="007C2E32">
              <w:rPr>
                <w:rFonts w:eastAsia="Calibri"/>
                <w:noProof/>
              </w:rPr>
              <w:t>Thuộc tính</w:t>
            </w:r>
          </w:p>
        </w:tc>
        <w:tc>
          <w:tcPr>
            <w:tcW w:w="1830" w:type="dxa"/>
            <w:tcBorders>
              <w:top w:val="single" w:sz="4" w:space="0" w:color="auto"/>
              <w:left w:val="nil"/>
              <w:bottom w:val="single" w:sz="4" w:space="0" w:color="auto"/>
              <w:right w:val="single" w:sz="4" w:space="0" w:color="auto"/>
            </w:tcBorders>
            <w:vAlign w:val="center"/>
            <w:hideMark/>
          </w:tcPr>
          <w:p w:rsidR="0082357A" w:rsidRPr="007C2E32" w:rsidRDefault="0082357A" w:rsidP="008F66D2">
            <w:pPr>
              <w:spacing w:before="100" w:beforeAutospacing="1" w:line="360" w:lineRule="auto"/>
              <w:rPr>
                <w:rFonts w:eastAsia="Calibri"/>
                <w:noProof/>
                <w:sz w:val="26"/>
                <w:szCs w:val="26"/>
              </w:rPr>
            </w:pPr>
            <w:r w:rsidRPr="007C2E32">
              <w:rPr>
                <w:rFonts w:eastAsia="Calibri"/>
                <w:noProof/>
              </w:rPr>
              <w:t>Giải thích</w:t>
            </w:r>
          </w:p>
        </w:tc>
        <w:tc>
          <w:tcPr>
            <w:tcW w:w="1862" w:type="dxa"/>
            <w:tcBorders>
              <w:top w:val="single" w:sz="4" w:space="0" w:color="auto"/>
              <w:left w:val="nil"/>
              <w:bottom w:val="single" w:sz="4" w:space="0" w:color="auto"/>
              <w:right w:val="single" w:sz="4" w:space="0" w:color="auto"/>
            </w:tcBorders>
            <w:vAlign w:val="center"/>
            <w:hideMark/>
          </w:tcPr>
          <w:p w:rsidR="0082357A" w:rsidRPr="007C2E32" w:rsidRDefault="0082357A" w:rsidP="008F66D2">
            <w:pPr>
              <w:spacing w:before="100" w:beforeAutospacing="1" w:line="360" w:lineRule="auto"/>
              <w:rPr>
                <w:rFonts w:eastAsia="Calibri"/>
                <w:noProof/>
                <w:sz w:val="26"/>
                <w:szCs w:val="26"/>
              </w:rPr>
            </w:pPr>
            <w:r w:rsidRPr="007C2E32">
              <w:rPr>
                <w:rFonts w:eastAsia="Calibri"/>
                <w:noProof/>
              </w:rPr>
              <w:t>Kiểu dữ liệu</w:t>
            </w:r>
          </w:p>
        </w:tc>
        <w:tc>
          <w:tcPr>
            <w:tcW w:w="1688" w:type="dxa"/>
            <w:tcBorders>
              <w:top w:val="single" w:sz="4" w:space="0" w:color="auto"/>
              <w:left w:val="nil"/>
              <w:bottom w:val="single" w:sz="4" w:space="0" w:color="auto"/>
              <w:right w:val="single" w:sz="4" w:space="0" w:color="auto"/>
            </w:tcBorders>
            <w:vAlign w:val="center"/>
            <w:hideMark/>
          </w:tcPr>
          <w:p w:rsidR="0082357A" w:rsidRPr="007C2E32" w:rsidRDefault="0082357A" w:rsidP="008F66D2">
            <w:pPr>
              <w:spacing w:before="100" w:beforeAutospacing="1" w:line="360" w:lineRule="auto"/>
              <w:rPr>
                <w:rFonts w:eastAsia="Calibri"/>
                <w:noProof/>
                <w:sz w:val="26"/>
                <w:szCs w:val="26"/>
              </w:rPr>
            </w:pPr>
            <w:r w:rsidRPr="007C2E32">
              <w:rPr>
                <w:rFonts w:eastAsia="Calibri"/>
                <w:noProof/>
              </w:rPr>
              <w:t>Khóa</w:t>
            </w:r>
          </w:p>
        </w:tc>
        <w:tc>
          <w:tcPr>
            <w:tcW w:w="1646" w:type="dxa"/>
            <w:tcBorders>
              <w:top w:val="single" w:sz="4" w:space="0" w:color="auto"/>
              <w:left w:val="nil"/>
              <w:bottom w:val="single" w:sz="4" w:space="0" w:color="auto"/>
              <w:right w:val="single" w:sz="4" w:space="0" w:color="auto"/>
            </w:tcBorders>
            <w:vAlign w:val="center"/>
            <w:hideMark/>
          </w:tcPr>
          <w:p w:rsidR="0082357A" w:rsidRPr="007C2E32" w:rsidRDefault="0082357A" w:rsidP="008F66D2">
            <w:pPr>
              <w:spacing w:before="100" w:beforeAutospacing="1" w:line="360" w:lineRule="auto"/>
              <w:rPr>
                <w:rFonts w:eastAsia="Calibri"/>
                <w:noProof/>
                <w:sz w:val="26"/>
                <w:szCs w:val="26"/>
              </w:rPr>
            </w:pPr>
            <w:r w:rsidRPr="007C2E32">
              <w:rPr>
                <w:rFonts w:eastAsia="Calibri"/>
                <w:noProof/>
              </w:rPr>
              <w:t>Ghi chú</w:t>
            </w:r>
          </w:p>
        </w:tc>
      </w:tr>
      <w:tr w:rsidR="0082357A" w:rsidRPr="007C2E32" w:rsidTr="0069231F">
        <w:tc>
          <w:tcPr>
            <w:tcW w:w="2550" w:type="dxa"/>
            <w:tcBorders>
              <w:top w:val="single" w:sz="4" w:space="0" w:color="auto"/>
              <w:left w:val="single" w:sz="4" w:space="0" w:color="auto"/>
              <w:bottom w:val="single" w:sz="4" w:space="0" w:color="auto"/>
              <w:right w:val="single" w:sz="4" w:space="0" w:color="auto"/>
            </w:tcBorders>
            <w:vAlign w:val="center"/>
          </w:tcPr>
          <w:p w:rsidR="0082357A" w:rsidRPr="007C2E32" w:rsidRDefault="008F66D2" w:rsidP="008F66D2">
            <w:pPr>
              <w:spacing w:before="100" w:beforeAutospacing="1" w:line="360" w:lineRule="auto"/>
              <w:rPr>
                <w:rFonts w:eastAsia="Calibri"/>
                <w:noProof/>
                <w:sz w:val="26"/>
                <w:szCs w:val="26"/>
              </w:rPr>
            </w:pPr>
            <w:r w:rsidRPr="007C2E32">
              <w:rPr>
                <w:rFonts w:eastAsia="Calibri"/>
                <w:noProof/>
                <w:sz w:val="26"/>
                <w:szCs w:val="26"/>
              </w:rPr>
              <w:t>MAHD</w:t>
            </w:r>
          </w:p>
        </w:tc>
        <w:tc>
          <w:tcPr>
            <w:tcW w:w="1830" w:type="dxa"/>
            <w:tcBorders>
              <w:top w:val="single" w:sz="4" w:space="0" w:color="auto"/>
              <w:left w:val="nil"/>
              <w:bottom w:val="single" w:sz="4" w:space="0" w:color="auto"/>
              <w:right w:val="single" w:sz="4" w:space="0" w:color="auto"/>
            </w:tcBorders>
            <w:vAlign w:val="center"/>
            <w:hideMark/>
          </w:tcPr>
          <w:p w:rsidR="0082357A" w:rsidRPr="007C2E32" w:rsidRDefault="004A76C9" w:rsidP="008F66D2">
            <w:pPr>
              <w:spacing w:before="100" w:beforeAutospacing="1" w:line="360" w:lineRule="auto"/>
              <w:rPr>
                <w:rFonts w:eastAsia="Calibri"/>
                <w:noProof/>
                <w:sz w:val="26"/>
                <w:szCs w:val="26"/>
              </w:rPr>
            </w:pPr>
            <w:r w:rsidRPr="007C2E32">
              <w:rPr>
                <w:rFonts w:eastAsia="Calibri"/>
                <w:noProof/>
                <w:sz w:val="26"/>
                <w:szCs w:val="26"/>
              </w:rPr>
              <w:t>Mã hóa đơn</w:t>
            </w:r>
          </w:p>
        </w:tc>
        <w:tc>
          <w:tcPr>
            <w:tcW w:w="1862" w:type="dxa"/>
            <w:tcBorders>
              <w:top w:val="single" w:sz="4" w:space="0" w:color="auto"/>
              <w:left w:val="nil"/>
              <w:bottom w:val="single" w:sz="4" w:space="0" w:color="auto"/>
              <w:right w:val="single" w:sz="4" w:space="0" w:color="auto"/>
            </w:tcBorders>
            <w:vAlign w:val="center"/>
            <w:hideMark/>
          </w:tcPr>
          <w:p w:rsidR="0082357A" w:rsidRPr="007C2E32" w:rsidRDefault="0082357A" w:rsidP="008F66D2">
            <w:pPr>
              <w:spacing w:before="100" w:beforeAutospacing="1" w:line="360" w:lineRule="auto"/>
              <w:rPr>
                <w:rFonts w:eastAsia="Calibri"/>
                <w:noProof/>
                <w:sz w:val="26"/>
                <w:szCs w:val="26"/>
              </w:rPr>
            </w:pPr>
            <w:r w:rsidRPr="007C2E32">
              <w:rPr>
                <w:rFonts w:eastAsia="Calibri"/>
                <w:noProof/>
              </w:rPr>
              <w:t>int</w:t>
            </w:r>
          </w:p>
        </w:tc>
        <w:tc>
          <w:tcPr>
            <w:tcW w:w="1688" w:type="dxa"/>
            <w:tcBorders>
              <w:top w:val="single" w:sz="4" w:space="0" w:color="auto"/>
              <w:left w:val="nil"/>
              <w:bottom w:val="single" w:sz="4" w:space="0" w:color="auto"/>
              <w:right w:val="single" w:sz="4" w:space="0" w:color="auto"/>
            </w:tcBorders>
            <w:vAlign w:val="center"/>
            <w:hideMark/>
          </w:tcPr>
          <w:p w:rsidR="0082357A" w:rsidRPr="007C2E32" w:rsidRDefault="0082357A" w:rsidP="008F66D2">
            <w:pPr>
              <w:spacing w:before="100" w:beforeAutospacing="1" w:line="360" w:lineRule="auto"/>
              <w:rPr>
                <w:rFonts w:eastAsia="Calibri"/>
                <w:noProof/>
                <w:sz w:val="26"/>
                <w:szCs w:val="26"/>
              </w:rPr>
            </w:pPr>
            <w:r w:rsidRPr="007C2E32">
              <w:rPr>
                <w:rFonts w:eastAsia="Calibri"/>
                <w:noProof/>
              </w:rPr>
              <w:t>Khóa chính</w:t>
            </w:r>
          </w:p>
        </w:tc>
        <w:tc>
          <w:tcPr>
            <w:tcW w:w="1646" w:type="dxa"/>
            <w:tcBorders>
              <w:top w:val="single" w:sz="4" w:space="0" w:color="auto"/>
              <w:left w:val="nil"/>
              <w:bottom w:val="single" w:sz="4" w:space="0" w:color="auto"/>
              <w:right w:val="single" w:sz="4" w:space="0" w:color="auto"/>
            </w:tcBorders>
            <w:vAlign w:val="center"/>
          </w:tcPr>
          <w:p w:rsidR="0082357A" w:rsidRPr="007C2E32" w:rsidRDefault="0082357A" w:rsidP="008F66D2">
            <w:pPr>
              <w:spacing w:before="100" w:beforeAutospacing="1" w:line="360" w:lineRule="auto"/>
              <w:rPr>
                <w:rFonts w:eastAsia="Calibri"/>
                <w:noProof/>
                <w:sz w:val="26"/>
                <w:szCs w:val="26"/>
              </w:rPr>
            </w:pPr>
          </w:p>
        </w:tc>
      </w:tr>
      <w:tr w:rsidR="00BB1AED" w:rsidRPr="007C2E32" w:rsidTr="00701DA2">
        <w:tc>
          <w:tcPr>
            <w:tcW w:w="2550"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r w:rsidRPr="007C2E32">
              <w:rPr>
                <w:rFonts w:eastAsia="Calibri"/>
                <w:noProof/>
                <w:sz w:val="26"/>
                <w:szCs w:val="26"/>
              </w:rPr>
              <w:t>MANV</w:t>
            </w:r>
          </w:p>
        </w:tc>
        <w:tc>
          <w:tcPr>
            <w:tcW w:w="1830" w:type="dxa"/>
            <w:tcBorders>
              <w:top w:val="single" w:sz="4" w:space="0" w:color="auto"/>
              <w:left w:val="nil"/>
              <w:bottom w:val="single" w:sz="4" w:space="0" w:color="auto"/>
              <w:right w:val="single" w:sz="4" w:space="0" w:color="auto"/>
            </w:tcBorders>
            <w:vAlign w:val="center"/>
            <w:hideMark/>
          </w:tcPr>
          <w:p w:rsidR="00BB1AED" w:rsidRPr="007C2E32" w:rsidRDefault="00BB1AED" w:rsidP="008F66D2">
            <w:pPr>
              <w:spacing w:before="100" w:beforeAutospacing="1" w:line="360" w:lineRule="auto"/>
              <w:rPr>
                <w:rFonts w:eastAsia="Calibri"/>
                <w:noProof/>
                <w:sz w:val="26"/>
                <w:szCs w:val="26"/>
              </w:rPr>
            </w:pPr>
            <w:r w:rsidRPr="007C2E32">
              <w:rPr>
                <w:rFonts w:eastAsia="Calibri"/>
                <w:noProof/>
                <w:sz w:val="26"/>
                <w:szCs w:val="26"/>
              </w:rPr>
              <w:t>Mã nhân viên</w:t>
            </w:r>
          </w:p>
        </w:tc>
        <w:tc>
          <w:tcPr>
            <w:tcW w:w="1862" w:type="dxa"/>
            <w:tcBorders>
              <w:top w:val="single" w:sz="4" w:space="0" w:color="auto"/>
              <w:left w:val="nil"/>
              <w:bottom w:val="single" w:sz="4" w:space="0" w:color="auto"/>
              <w:right w:val="single" w:sz="4" w:space="0" w:color="auto"/>
            </w:tcBorders>
            <w:vAlign w:val="center"/>
            <w:hideMark/>
          </w:tcPr>
          <w:p w:rsidR="00BB1AED" w:rsidRPr="007C2E32" w:rsidRDefault="00BB1AED" w:rsidP="004A76C9">
            <w:pPr>
              <w:spacing w:before="100" w:beforeAutospacing="1" w:line="360" w:lineRule="auto"/>
              <w:rPr>
                <w:rFonts w:eastAsia="Calibri"/>
                <w:noProof/>
                <w:sz w:val="26"/>
                <w:szCs w:val="26"/>
              </w:rPr>
            </w:pPr>
            <w:r w:rsidRPr="007C2E32">
              <w:rPr>
                <w:rFonts w:eastAsia="Calibri"/>
                <w:noProof/>
              </w:rPr>
              <w:t>int</w:t>
            </w:r>
          </w:p>
        </w:tc>
        <w:tc>
          <w:tcPr>
            <w:tcW w:w="1688" w:type="dxa"/>
            <w:tcBorders>
              <w:top w:val="single" w:sz="4" w:space="0" w:color="auto"/>
              <w:left w:val="nil"/>
              <w:bottom w:val="single" w:sz="4" w:space="0" w:color="auto"/>
              <w:right w:val="single" w:sz="4" w:space="0" w:color="auto"/>
            </w:tcBorders>
          </w:tcPr>
          <w:p w:rsidR="00BB1AED" w:rsidRPr="007C2E32" w:rsidRDefault="00BB1AED" w:rsidP="00701DA2">
            <w:pPr>
              <w:spacing w:before="100" w:beforeAutospacing="1" w:line="360" w:lineRule="auto"/>
              <w:rPr>
                <w:rFonts w:eastAsia="Calibri"/>
                <w:noProof/>
              </w:rPr>
            </w:pPr>
            <w:r w:rsidRPr="007C2E32">
              <w:rPr>
                <w:rFonts w:eastAsia="Calibri"/>
                <w:noProof/>
              </w:rPr>
              <w:t>Khóa ngoại</w:t>
            </w:r>
          </w:p>
        </w:tc>
        <w:tc>
          <w:tcPr>
            <w:tcW w:w="1646" w:type="dxa"/>
            <w:tcBorders>
              <w:top w:val="single" w:sz="4" w:space="0" w:color="auto"/>
              <w:left w:val="nil"/>
              <w:bottom w:val="single" w:sz="4" w:space="0" w:color="auto"/>
              <w:right w:val="single" w:sz="4" w:space="0" w:color="auto"/>
            </w:tcBorders>
            <w:vAlign w:val="center"/>
            <w:hideMark/>
          </w:tcPr>
          <w:p w:rsidR="00BB1AED" w:rsidRPr="007C2E32" w:rsidRDefault="00BB1AED" w:rsidP="008F66D2">
            <w:pPr>
              <w:spacing w:before="100" w:beforeAutospacing="1" w:line="360" w:lineRule="auto"/>
              <w:rPr>
                <w:rFonts w:eastAsia="Calibri"/>
                <w:noProof/>
                <w:sz w:val="26"/>
                <w:szCs w:val="26"/>
              </w:rPr>
            </w:pPr>
          </w:p>
        </w:tc>
      </w:tr>
      <w:tr w:rsidR="00BB1AED" w:rsidRPr="007C2E32" w:rsidTr="00701DA2">
        <w:tc>
          <w:tcPr>
            <w:tcW w:w="2550"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MAPHIEUDAT</w:t>
            </w:r>
          </w:p>
        </w:tc>
        <w:tc>
          <w:tcPr>
            <w:tcW w:w="1830"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 xml:space="preserve">Mã phiếu đặt </w:t>
            </w:r>
          </w:p>
        </w:tc>
        <w:tc>
          <w:tcPr>
            <w:tcW w:w="1862" w:type="dxa"/>
            <w:tcBorders>
              <w:top w:val="single" w:sz="4" w:space="0" w:color="auto"/>
              <w:left w:val="nil"/>
              <w:bottom w:val="single" w:sz="4" w:space="0" w:color="auto"/>
              <w:right w:val="single" w:sz="4" w:space="0" w:color="auto"/>
            </w:tcBorders>
            <w:vAlign w:val="center"/>
          </w:tcPr>
          <w:p w:rsidR="00BB1AED" w:rsidRPr="007C2E32" w:rsidRDefault="00BB1AED" w:rsidP="004A76C9">
            <w:pPr>
              <w:spacing w:before="100" w:beforeAutospacing="1" w:line="360" w:lineRule="auto"/>
              <w:rPr>
                <w:rFonts w:eastAsia="Calibri"/>
                <w:noProof/>
                <w:sz w:val="26"/>
                <w:szCs w:val="26"/>
              </w:rPr>
            </w:pPr>
            <w:r w:rsidRPr="007C2E32">
              <w:rPr>
                <w:rFonts w:eastAsia="Calibri"/>
                <w:noProof/>
              </w:rPr>
              <w:t>int</w:t>
            </w:r>
          </w:p>
        </w:tc>
        <w:tc>
          <w:tcPr>
            <w:tcW w:w="1688" w:type="dxa"/>
            <w:tcBorders>
              <w:top w:val="single" w:sz="4" w:space="0" w:color="auto"/>
              <w:left w:val="nil"/>
              <w:bottom w:val="single" w:sz="4" w:space="0" w:color="auto"/>
              <w:right w:val="single" w:sz="4" w:space="0" w:color="auto"/>
            </w:tcBorders>
          </w:tcPr>
          <w:p w:rsidR="00BB1AED" w:rsidRPr="007C2E32" w:rsidRDefault="00BB1AED" w:rsidP="00701DA2">
            <w:pPr>
              <w:spacing w:before="100" w:beforeAutospacing="1" w:line="360" w:lineRule="auto"/>
              <w:rPr>
                <w:rFonts w:eastAsia="Calibri"/>
                <w:noProof/>
              </w:rPr>
            </w:pPr>
            <w:r w:rsidRPr="007C2E32">
              <w:rPr>
                <w:rFonts w:eastAsia="Calibri"/>
                <w:noProof/>
              </w:rPr>
              <w:t>Khóa ngoại</w:t>
            </w:r>
          </w:p>
        </w:tc>
        <w:tc>
          <w:tcPr>
            <w:tcW w:w="1646"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r>
      <w:tr w:rsidR="00BB1AED" w:rsidRPr="007C2E32" w:rsidTr="0069231F">
        <w:tc>
          <w:tcPr>
            <w:tcW w:w="2550"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NGAYTRAPHONG</w:t>
            </w:r>
          </w:p>
        </w:tc>
        <w:tc>
          <w:tcPr>
            <w:tcW w:w="1830"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Ngày trả phòng</w:t>
            </w:r>
          </w:p>
        </w:tc>
        <w:tc>
          <w:tcPr>
            <w:tcW w:w="1862"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datetime</w:t>
            </w:r>
          </w:p>
        </w:tc>
        <w:tc>
          <w:tcPr>
            <w:tcW w:w="1688"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c>
          <w:tcPr>
            <w:tcW w:w="1646"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r>
      <w:tr w:rsidR="00BB1AED" w:rsidRPr="007C2E32" w:rsidTr="0069231F">
        <w:tc>
          <w:tcPr>
            <w:tcW w:w="2550"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TIENPHONG</w:t>
            </w:r>
          </w:p>
        </w:tc>
        <w:tc>
          <w:tcPr>
            <w:tcW w:w="1830"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Tiền phòng</w:t>
            </w:r>
          </w:p>
        </w:tc>
        <w:tc>
          <w:tcPr>
            <w:tcW w:w="1862"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money</w:t>
            </w:r>
          </w:p>
        </w:tc>
        <w:tc>
          <w:tcPr>
            <w:tcW w:w="1688"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c>
          <w:tcPr>
            <w:tcW w:w="1646"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r>
      <w:tr w:rsidR="00BB1AED" w:rsidRPr="007C2E32" w:rsidTr="0069231F">
        <w:tc>
          <w:tcPr>
            <w:tcW w:w="2550"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TIENDICHVU</w:t>
            </w:r>
          </w:p>
        </w:tc>
        <w:tc>
          <w:tcPr>
            <w:tcW w:w="1830"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Tiền dich vụ</w:t>
            </w:r>
          </w:p>
        </w:tc>
        <w:tc>
          <w:tcPr>
            <w:tcW w:w="1862" w:type="dxa"/>
            <w:tcBorders>
              <w:top w:val="single" w:sz="4" w:space="0" w:color="auto"/>
              <w:left w:val="nil"/>
              <w:bottom w:val="single" w:sz="4" w:space="0" w:color="auto"/>
              <w:right w:val="single" w:sz="4" w:space="0" w:color="auto"/>
            </w:tcBorders>
            <w:vAlign w:val="center"/>
          </w:tcPr>
          <w:p w:rsidR="00BB1AED" w:rsidRPr="007C2E32" w:rsidRDefault="00BB1AED" w:rsidP="004A76C9">
            <w:pPr>
              <w:spacing w:before="100" w:beforeAutospacing="1" w:line="360" w:lineRule="auto"/>
              <w:rPr>
                <w:rFonts w:eastAsia="Calibri"/>
                <w:noProof/>
              </w:rPr>
            </w:pPr>
            <w:r w:rsidRPr="007C2E32">
              <w:rPr>
                <w:rFonts w:eastAsia="Calibri"/>
                <w:noProof/>
              </w:rPr>
              <w:t>money</w:t>
            </w:r>
          </w:p>
        </w:tc>
        <w:tc>
          <w:tcPr>
            <w:tcW w:w="1688"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c>
          <w:tcPr>
            <w:tcW w:w="1646"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r>
      <w:tr w:rsidR="00BB1AED" w:rsidRPr="007C2E32" w:rsidTr="0069231F">
        <w:tc>
          <w:tcPr>
            <w:tcW w:w="2550"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PHUTHU</w:t>
            </w:r>
          </w:p>
        </w:tc>
        <w:tc>
          <w:tcPr>
            <w:tcW w:w="1830"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Phụ thu</w:t>
            </w:r>
          </w:p>
        </w:tc>
        <w:tc>
          <w:tcPr>
            <w:tcW w:w="1862" w:type="dxa"/>
            <w:tcBorders>
              <w:top w:val="single" w:sz="4" w:space="0" w:color="auto"/>
              <w:left w:val="nil"/>
              <w:bottom w:val="single" w:sz="4" w:space="0" w:color="auto"/>
              <w:right w:val="single" w:sz="4" w:space="0" w:color="auto"/>
            </w:tcBorders>
            <w:vAlign w:val="center"/>
          </w:tcPr>
          <w:p w:rsidR="00BB1AED" w:rsidRPr="007C2E32" w:rsidRDefault="00BB1AED" w:rsidP="004A76C9">
            <w:pPr>
              <w:spacing w:before="100" w:beforeAutospacing="1" w:line="360" w:lineRule="auto"/>
              <w:rPr>
                <w:rFonts w:eastAsia="Calibri"/>
                <w:noProof/>
              </w:rPr>
            </w:pPr>
            <w:r w:rsidRPr="007C2E32">
              <w:rPr>
                <w:rFonts w:eastAsia="Calibri"/>
                <w:noProof/>
              </w:rPr>
              <w:t>money</w:t>
            </w:r>
          </w:p>
        </w:tc>
        <w:tc>
          <w:tcPr>
            <w:tcW w:w="1688"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c>
          <w:tcPr>
            <w:tcW w:w="1646"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r>
      <w:tr w:rsidR="00BB1AED" w:rsidRPr="007C2E32" w:rsidTr="0069231F">
        <w:tc>
          <w:tcPr>
            <w:tcW w:w="2550"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TONGTIEN</w:t>
            </w:r>
          </w:p>
        </w:tc>
        <w:tc>
          <w:tcPr>
            <w:tcW w:w="1830"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Tổng tiền</w:t>
            </w:r>
          </w:p>
        </w:tc>
        <w:tc>
          <w:tcPr>
            <w:tcW w:w="1862" w:type="dxa"/>
            <w:tcBorders>
              <w:top w:val="single" w:sz="4" w:space="0" w:color="auto"/>
              <w:left w:val="nil"/>
              <w:bottom w:val="single" w:sz="4" w:space="0" w:color="auto"/>
              <w:right w:val="single" w:sz="4" w:space="0" w:color="auto"/>
            </w:tcBorders>
            <w:vAlign w:val="center"/>
          </w:tcPr>
          <w:p w:rsidR="00BB1AED" w:rsidRPr="007C2E32" w:rsidRDefault="00BB1AED" w:rsidP="004A76C9">
            <w:pPr>
              <w:spacing w:before="100" w:beforeAutospacing="1" w:line="360" w:lineRule="auto"/>
              <w:rPr>
                <w:rFonts w:eastAsia="Calibri"/>
                <w:noProof/>
              </w:rPr>
            </w:pPr>
            <w:r w:rsidRPr="007C2E32">
              <w:rPr>
                <w:rFonts w:eastAsia="Calibri"/>
                <w:noProof/>
              </w:rPr>
              <w:t>money</w:t>
            </w:r>
          </w:p>
        </w:tc>
        <w:tc>
          <w:tcPr>
            <w:tcW w:w="1688"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c>
          <w:tcPr>
            <w:tcW w:w="1646"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r>
      <w:tr w:rsidR="00BB1AED" w:rsidRPr="007C2E32" w:rsidTr="0069231F">
        <w:tc>
          <w:tcPr>
            <w:tcW w:w="2550"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TINHTRANGHD</w:t>
            </w:r>
          </w:p>
        </w:tc>
        <w:tc>
          <w:tcPr>
            <w:tcW w:w="1830"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rPr>
            </w:pPr>
            <w:r w:rsidRPr="007C2E32">
              <w:rPr>
                <w:rFonts w:eastAsia="Calibri"/>
                <w:noProof/>
              </w:rPr>
              <w:t>Tình trạng hóa dơn</w:t>
            </w:r>
          </w:p>
        </w:tc>
        <w:tc>
          <w:tcPr>
            <w:tcW w:w="1862" w:type="dxa"/>
            <w:tcBorders>
              <w:top w:val="single" w:sz="4" w:space="0" w:color="auto"/>
              <w:left w:val="nil"/>
              <w:bottom w:val="single" w:sz="4" w:space="0" w:color="auto"/>
              <w:right w:val="single" w:sz="4" w:space="0" w:color="auto"/>
            </w:tcBorders>
            <w:vAlign w:val="center"/>
          </w:tcPr>
          <w:p w:rsidR="00BB1AED" w:rsidRPr="007C2E32" w:rsidRDefault="00BB1AED" w:rsidP="004A76C9">
            <w:pPr>
              <w:spacing w:before="100" w:beforeAutospacing="1" w:line="360" w:lineRule="auto"/>
              <w:rPr>
                <w:rFonts w:eastAsia="Calibri"/>
                <w:noProof/>
                <w:sz w:val="26"/>
                <w:szCs w:val="26"/>
              </w:rPr>
            </w:pPr>
            <w:r w:rsidRPr="007C2E32">
              <w:rPr>
                <w:rFonts w:eastAsia="Calibri"/>
                <w:noProof/>
              </w:rPr>
              <w:t>int</w:t>
            </w:r>
          </w:p>
        </w:tc>
        <w:tc>
          <w:tcPr>
            <w:tcW w:w="1688"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c>
          <w:tcPr>
            <w:tcW w:w="1646" w:type="dxa"/>
            <w:tcBorders>
              <w:top w:val="single" w:sz="4" w:space="0" w:color="auto"/>
              <w:left w:val="nil"/>
              <w:bottom w:val="single" w:sz="4" w:space="0" w:color="auto"/>
              <w:right w:val="single" w:sz="4" w:space="0" w:color="auto"/>
            </w:tcBorders>
            <w:vAlign w:val="center"/>
          </w:tcPr>
          <w:p w:rsidR="00BB1AED" w:rsidRPr="007C2E32" w:rsidRDefault="00BB1AED" w:rsidP="008F66D2">
            <w:pPr>
              <w:spacing w:before="100" w:beforeAutospacing="1" w:line="360" w:lineRule="auto"/>
              <w:rPr>
                <w:rFonts w:eastAsia="Calibri"/>
                <w:noProof/>
                <w:sz w:val="26"/>
                <w:szCs w:val="26"/>
              </w:rPr>
            </w:pPr>
          </w:p>
        </w:tc>
      </w:tr>
    </w:tbl>
    <w:p w:rsidR="0082357A" w:rsidRPr="007C2E32" w:rsidRDefault="0082357A" w:rsidP="0082357A">
      <w:pPr>
        <w:pStyle w:val="ListParagraph"/>
        <w:spacing w:before="120" w:after="160" w:line="259" w:lineRule="auto"/>
        <w:rPr>
          <w:rFonts w:ascii="Times New Roman" w:hAnsi="Times New Roman"/>
          <w:noProof/>
          <w:sz w:val="26"/>
          <w:szCs w:val="26"/>
          <w:highlight w:val="white"/>
        </w:rPr>
      </w:pPr>
    </w:p>
    <w:p w:rsidR="00BE7706" w:rsidRPr="007C2E32" w:rsidRDefault="00BE7706">
      <w:pPr>
        <w:rPr>
          <w:rFonts w:eastAsiaTheme="majorEastAsia"/>
          <w:b/>
          <w:bCs/>
          <w:noProof/>
          <w:szCs w:val="26"/>
          <w:highlight w:val="white"/>
        </w:rPr>
      </w:pPr>
      <w:r w:rsidRPr="007C2E32">
        <w:rPr>
          <w:noProof/>
          <w:highlight w:val="white"/>
        </w:rPr>
        <w:br w:type="page"/>
      </w:r>
    </w:p>
    <w:p w:rsidR="0000716B" w:rsidRPr="007C2E32" w:rsidRDefault="0000716B" w:rsidP="007762E6">
      <w:pPr>
        <w:pStyle w:val="Heading2"/>
        <w:numPr>
          <w:ilvl w:val="0"/>
          <w:numId w:val="12"/>
        </w:numPr>
        <w:rPr>
          <w:rFonts w:cs="Times New Roman"/>
          <w:noProof/>
          <w:highlight w:val="white"/>
        </w:rPr>
      </w:pPr>
      <w:bookmarkStart w:id="59" w:name="_Toc27046412"/>
      <w:r w:rsidRPr="007C2E32">
        <w:rPr>
          <w:rFonts w:cs="Times New Roman"/>
          <w:noProof/>
          <w:highlight w:val="white"/>
        </w:rPr>
        <w:lastRenderedPageBreak/>
        <w:t>Bảng dịch vụ đã đặt</w:t>
      </w:r>
      <w:bookmarkEnd w:id="59"/>
    </w:p>
    <w:tbl>
      <w:tblPr>
        <w:tblStyle w:val="TableGrid"/>
        <w:tblW w:w="0" w:type="auto"/>
        <w:tblLook w:val="04A0" w:firstRow="1" w:lastRow="0" w:firstColumn="1" w:lastColumn="0" w:noHBand="0" w:noVBand="1"/>
      </w:tblPr>
      <w:tblGrid>
        <w:gridCol w:w="1958"/>
        <w:gridCol w:w="2030"/>
        <w:gridCol w:w="1900"/>
        <w:gridCol w:w="1850"/>
        <w:gridCol w:w="1838"/>
      </w:tblGrid>
      <w:tr w:rsidR="0082357A" w:rsidRPr="007C2E32" w:rsidTr="007D7681">
        <w:tc>
          <w:tcPr>
            <w:tcW w:w="1958" w:type="dxa"/>
            <w:tcBorders>
              <w:top w:val="single" w:sz="4" w:space="0" w:color="auto"/>
              <w:left w:val="single" w:sz="4" w:space="0" w:color="auto"/>
              <w:bottom w:val="single" w:sz="4" w:space="0" w:color="auto"/>
              <w:right w:val="single" w:sz="4" w:space="0" w:color="auto"/>
            </w:tcBorders>
            <w:vAlign w:val="center"/>
          </w:tcPr>
          <w:p w:rsidR="0082357A" w:rsidRPr="007C2E32" w:rsidRDefault="0082357A" w:rsidP="007D7681">
            <w:pPr>
              <w:spacing w:before="100" w:beforeAutospacing="1" w:line="360" w:lineRule="auto"/>
              <w:rPr>
                <w:rFonts w:eastAsia="Calibri"/>
                <w:noProof/>
                <w:sz w:val="26"/>
                <w:szCs w:val="26"/>
              </w:rPr>
            </w:pPr>
            <w:r w:rsidRPr="007C2E32">
              <w:rPr>
                <w:rFonts w:eastAsia="Calibri"/>
                <w:noProof/>
              </w:rPr>
              <w:t>Thuộc tính</w:t>
            </w:r>
          </w:p>
        </w:tc>
        <w:tc>
          <w:tcPr>
            <w:tcW w:w="2030" w:type="dxa"/>
            <w:tcBorders>
              <w:top w:val="single" w:sz="4" w:space="0" w:color="auto"/>
              <w:left w:val="nil"/>
              <w:bottom w:val="single" w:sz="4" w:space="0" w:color="auto"/>
              <w:right w:val="single" w:sz="4" w:space="0" w:color="auto"/>
            </w:tcBorders>
            <w:vAlign w:val="center"/>
            <w:hideMark/>
          </w:tcPr>
          <w:p w:rsidR="0082357A" w:rsidRPr="007C2E32" w:rsidRDefault="0082357A" w:rsidP="007D7681">
            <w:pPr>
              <w:spacing w:before="100" w:beforeAutospacing="1" w:line="360" w:lineRule="auto"/>
              <w:rPr>
                <w:rFonts w:eastAsia="Calibri"/>
                <w:noProof/>
                <w:sz w:val="26"/>
                <w:szCs w:val="26"/>
              </w:rPr>
            </w:pPr>
            <w:r w:rsidRPr="007C2E32">
              <w:rPr>
                <w:rFonts w:eastAsia="Calibri"/>
                <w:noProof/>
              </w:rPr>
              <w:t>Giải thích</w:t>
            </w:r>
          </w:p>
        </w:tc>
        <w:tc>
          <w:tcPr>
            <w:tcW w:w="1900" w:type="dxa"/>
            <w:tcBorders>
              <w:top w:val="single" w:sz="4" w:space="0" w:color="auto"/>
              <w:left w:val="nil"/>
              <w:bottom w:val="single" w:sz="4" w:space="0" w:color="auto"/>
              <w:right w:val="single" w:sz="4" w:space="0" w:color="auto"/>
            </w:tcBorders>
            <w:vAlign w:val="center"/>
            <w:hideMark/>
          </w:tcPr>
          <w:p w:rsidR="0082357A" w:rsidRPr="007C2E32" w:rsidRDefault="0082357A" w:rsidP="007D7681">
            <w:pPr>
              <w:spacing w:before="100" w:beforeAutospacing="1" w:line="360" w:lineRule="auto"/>
              <w:rPr>
                <w:rFonts w:eastAsia="Calibri"/>
                <w:noProof/>
                <w:sz w:val="26"/>
                <w:szCs w:val="26"/>
              </w:rPr>
            </w:pPr>
            <w:r w:rsidRPr="007C2E32">
              <w:rPr>
                <w:rFonts w:eastAsia="Calibri"/>
                <w:noProof/>
              </w:rPr>
              <w:t>Kiểu dữ liệu</w:t>
            </w:r>
          </w:p>
        </w:tc>
        <w:tc>
          <w:tcPr>
            <w:tcW w:w="1850" w:type="dxa"/>
            <w:tcBorders>
              <w:top w:val="single" w:sz="4" w:space="0" w:color="auto"/>
              <w:left w:val="nil"/>
              <w:bottom w:val="single" w:sz="4" w:space="0" w:color="auto"/>
              <w:right w:val="single" w:sz="4" w:space="0" w:color="auto"/>
            </w:tcBorders>
            <w:vAlign w:val="center"/>
            <w:hideMark/>
          </w:tcPr>
          <w:p w:rsidR="0082357A" w:rsidRPr="007C2E32" w:rsidRDefault="0082357A" w:rsidP="007D7681">
            <w:pPr>
              <w:spacing w:before="100" w:beforeAutospacing="1" w:line="360" w:lineRule="auto"/>
              <w:rPr>
                <w:rFonts w:eastAsia="Calibri"/>
                <w:noProof/>
                <w:sz w:val="26"/>
                <w:szCs w:val="26"/>
              </w:rPr>
            </w:pPr>
            <w:r w:rsidRPr="007C2E32">
              <w:rPr>
                <w:rFonts w:eastAsia="Calibri"/>
                <w:noProof/>
              </w:rPr>
              <w:t>Khóa</w:t>
            </w:r>
          </w:p>
        </w:tc>
        <w:tc>
          <w:tcPr>
            <w:tcW w:w="1838" w:type="dxa"/>
            <w:tcBorders>
              <w:top w:val="single" w:sz="4" w:space="0" w:color="auto"/>
              <w:left w:val="nil"/>
              <w:bottom w:val="single" w:sz="4" w:space="0" w:color="auto"/>
              <w:right w:val="single" w:sz="4" w:space="0" w:color="auto"/>
            </w:tcBorders>
            <w:vAlign w:val="center"/>
            <w:hideMark/>
          </w:tcPr>
          <w:p w:rsidR="0082357A" w:rsidRPr="007C2E32" w:rsidRDefault="0082357A" w:rsidP="007D7681">
            <w:pPr>
              <w:spacing w:before="100" w:beforeAutospacing="1" w:line="360" w:lineRule="auto"/>
              <w:rPr>
                <w:rFonts w:eastAsia="Calibri"/>
                <w:noProof/>
                <w:sz w:val="26"/>
                <w:szCs w:val="26"/>
              </w:rPr>
            </w:pPr>
            <w:r w:rsidRPr="007C2E32">
              <w:rPr>
                <w:rFonts w:eastAsia="Calibri"/>
                <w:noProof/>
              </w:rPr>
              <w:t>Ghi chú</w:t>
            </w:r>
          </w:p>
        </w:tc>
      </w:tr>
      <w:tr w:rsidR="00BB1AED" w:rsidRPr="007C2E32" w:rsidTr="007D7681">
        <w:tc>
          <w:tcPr>
            <w:tcW w:w="1958"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sz w:val="26"/>
                <w:szCs w:val="26"/>
              </w:rPr>
            </w:pPr>
            <w:r w:rsidRPr="007C2E32">
              <w:rPr>
                <w:rFonts w:eastAsia="Calibri"/>
                <w:noProof/>
                <w:sz w:val="26"/>
                <w:szCs w:val="26"/>
              </w:rPr>
              <w:t>MADV</w:t>
            </w:r>
          </w:p>
        </w:tc>
        <w:tc>
          <w:tcPr>
            <w:tcW w:w="2030" w:type="dxa"/>
            <w:tcBorders>
              <w:top w:val="single" w:sz="4" w:space="0" w:color="auto"/>
              <w:left w:val="nil"/>
              <w:bottom w:val="single" w:sz="4" w:space="0" w:color="auto"/>
              <w:right w:val="single" w:sz="4" w:space="0" w:color="auto"/>
            </w:tcBorders>
            <w:vAlign w:val="center"/>
            <w:hideMark/>
          </w:tcPr>
          <w:p w:rsidR="00BB1AED" w:rsidRPr="007C2E32" w:rsidRDefault="00BB1AED" w:rsidP="007D7681">
            <w:pPr>
              <w:spacing w:before="100" w:beforeAutospacing="1" w:line="360" w:lineRule="auto"/>
              <w:rPr>
                <w:rFonts w:eastAsia="Calibri"/>
                <w:noProof/>
                <w:sz w:val="26"/>
                <w:szCs w:val="26"/>
              </w:rPr>
            </w:pPr>
            <w:r w:rsidRPr="007C2E32">
              <w:rPr>
                <w:rFonts w:eastAsia="Calibri"/>
                <w:noProof/>
                <w:sz w:val="26"/>
                <w:szCs w:val="26"/>
              </w:rPr>
              <w:t>Mã dịch vụ</w:t>
            </w:r>
          </w:p>
        </w:tc>
        <w:tc>
          <w:tcPr>
            <w:tcW w:w="1900" w:type="dxa"/>
            <w:tcBorders>
              <w:top w:val="single" w:sz="4" w:space="0" w:color="auto"/>
              <w:left w:val="nil"/>
              <w:bottom w:val="single" w:sz="4" w:space="0" w:color="auto"/>
              <w:right w:val="single" w:sz="4" w:space="0" w:color="auto"/>
            </w:tcBorders>
            <w:vAlign w:val="center"/>
            <w:hideMark/>
          </w:tcPr>
          <w:p w:rsidR="00BB1AED" w:rsidRPr="007C2E32" w:rsidRDefault="00BB1AED" w:rsidP="007D7681">
            <w:pPr>
              <w:spacing w:before="100" w:beforeAutospacing="1" w:line="360" w:lineRule="auto"/>
              <w:rPr>
                <w:rFonts w:eastAsia="Calibri"/>
                <w:noProof/>
                <w:sz w:val="26"/>
                <w:szCs w:val="26"/>
              </w:rPr>
            </w:pPr>
            <w:r w:rsidRPr="007C2E32">
              <w:rPr>
                <w:rFonts w:eastAsia="Calibri"/>
                <w:noProof/>
              </w:rPr>
              <w:t>int</w:t>
            </w:r>
          </w:p>
        </w:tc>
        <w:tc>
          <w:tcPr>
            <w:tcW w:w="1850" w:type="dxa"/>
            <w:tcBorders>
              <w:top w:val="single" w:sz="4" w:space="0" w:color="auto"/>
              <w:left w:val="nil"/>
              <w:bottom w:val="single" w:sz="4" w:space="0" w:color="auto"/>
              <w:right w:val="single" w:sz="4" w:space="0" w:color="auto"/>
            </w:tcBorders>
            <w:vAlign w:val="center"/>
            <w:hideMark/>
          </w:tcPr>
          <w:p w:rsidR="00BB1AED" w:rsidRPr="007C2E32" w:rsidRDefault="00BB1AED" w:rsidP="00701DA2">
            <w:pPr>
              <w:spacing w:before="100" w:beforeAutospacing="1" w:line="360" w:lineRule="auto"/>
              <w:rPr>
                <w:rFonts w:eastAsia="Calibri"/>
                <w:noProof/>
                <w:sz w:val="26"/>
                <w:szCs w:val="26"/>
              </w:rPr>
            </w:pPr>
            <w:r w:rsidRPr="007C2E32">
              <w:rPr>
                <w:rFonts w:eastAsia="Calibri"/>
                <w:noProof/>
              </w:rPr>
              <w:t>Khóa chính, khóa ngoại</w:t>
            </w:r>
          </w:p>
        </w:tc>
        <w:tc>
          <w:tcPr>
            <w:tcW w:w="1838" w:type="dxa"/>
            <w:tcBorders>
              <w:top w:val="single" w:sz="4" w:space="0" w:color="auto"/>
              <w:left w:val="nil"/>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sz w:val="26"/>
                <w:szCs w:val="26"/>
              </w:rPr>
            </w:pPr>
          </w:p>
        </w:tc>
      </w:tr>
      <w:tr w:rsidR="00BB1AED" w:rsidRPr="007C2E32" w:rsidTr="007D7681">
        <w:tc>
          <w:tcPr>
            <w:tcW w:w="1958"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sz w:val="26"/>
                <w:szCs w:val="26"/>
              </w:rPr>
            </w:pPr>
            <w:r w:rsidRPr="007C2E32">
              <w:rPr>
                <w:rFonts w:eastAsia="Calibri"/>
                <w:noProof/>
                <w:sz w:val="26"/>
                <w:szCs w:val="26"/>
              </w:rPr>
              <w:t>MAHD</w:t>
            </w:r>
          </w:p>
        </w:tc>
        <w:tc>
          <w:tcPr>
            <w:tcW w:w="2030" w:type="dxa"/>
            <w:tcBorders>
              <w:top w:val="single" w:sz="4" w:space="0" w:color="auto"/>
              <w:left w:val="nil"/>
              <w:bottom w:val="single" w:sz="4" w:space="0" w:color="auto"/>
              <w:right w:val="single" w:sz="4" w:space="0" w:color="auto"/>
            </w:tcBorders>
            <w:vAlign w:val="center"/>
            <w:hideMark/>
          </w:tcPr>
          <w:p w:rsidR="00BB1AED" w:rsidRPr="007C2E32" w:rsidRDefault="00BB1AED" w:rsidP="007D7681">
            <w:pPr>
              <w:spacing w:before="100" w:beforeAutospacing="1" w:line="360" w:lineRule="auto"/>
              <w:rPr>
                <w:rFonts w:eastAsia="Calibri"/>
                <w:noProof/>
                <w:sz w:val="26"/>
                <w:szCs w:val="26"/>
              </w:rPr>
            </w:pPr>
            <w:r w:rsidRPr="007C2E32">
              <w:rPr>
                <w:rFonts w:eastAsia="Calibri"/>
                <w:noProof/>
                <w:sz w:val="26"/>
                <w:szCs w:val="26"/>
              </w:rPr>
              <w:t>Mã hóa đơn</w:t>
            </w:r>
          </w:p>
        </w:tc>
        <w:tc>
          <w:tcPr>
            <w:tcW w:w="1900" w:type="dxa"/>
            <w:tcBorders>
              <w:top w:val="single" w:sz="4" w:space="0" w:color="auto"/>
              <w:left w:val="nil"/>
              <w:bottom w:val="single" w:sz="4" w:space="0" w:color="auto"/>
              <w:right w:val="single" w:sz="4" w:space="0" w:color="auto"/>
            </w:tcBorders>
            <w:vAlign w:val="center"/>
            <w:hideMark/>
          </w:tcPr>
          <w:p w:rsidR="00BB1AED" w:rsidRPr="007C2E32" w:rsidRDefault="00BB1AED" w:rsidP="007D7681">
            <w:pPr>
              <w:spacing w:before="100" w:beforeAutospacing="1" w:line="360" w:lineRule="auto"/>
              <w:rPr>
                <w:rFonts w:eastAsia="Calibri"/>
                <w:noProof/>
                <w:sz w:val="26"/>
                <w:szCs w:val="26"/>
              </w:rPr>
            </w:pPr>
            <w:r w:rsidRPr="007C2E32">
              <w:rPr>
                <w:rFonts w:eastAsia="Calibri"/>
                <w:noProof/>
              </w:rPr>
              <w:t>int</w:t>
            </w:r>
          </w:p>
        </w:tc>
        <w:tc>
          <w:tcPr>
            <w:tcW w:w="1850" w:type="dxa"/>
            <w:tcBorders>
              <w:top w:val="single" w:sz="4" w:space="0" w:color="auto"/>
              <w:left w:val="nil"/>
              <w:bottom w:val="single" w:sz="4" w:space="0" w:color="auto"/>
              <w:right w:val="single" w:sz="4" w:space="0" w:color="auto"/>
            </w:tcBorders>
            <w:vAlign w:val="center"/>
          </w:tcPr>
          <w:p w:rsidR="00BB1AED" w:rsidRPr="007C2E32" w:rsidRDefault="00BB1AED" w:rsidP="00BB1AED">
            <w:pPr>
              <w:spacing w:before="100" w:beforeAutospacing="1" w:line="360" w:lineRule="auto"/>
              <w:rPr>
                <w:rFonts w:eastAsia="Calibri"/>
                <w:noProof/>
                <w:sz w:val="26"/>
                <w:szCs w:val="26"/>
              </w:rPr>
            </w:pPr>
            <w:r w:rsidRPr="007C2E32">
              <w:rPr>
                <w:rFonts w:eastAsia="Calibri"/>
                <w:noProof/>
              </w:rPr>
              <w:t>Khóa chính, khóa ngoại</w:t>
            </w:r>
          </w:p>
        </w:tc>
        <w:tc>
          <w:tcPr>
            <w:tcW w:w="1838" w:type="dxa"/>
            <w:tcBorders>
              <w:top w:val="single" w:sz="4" w:space="0" w:color="auto"/>
              <w:left w:val="nil"/>
              <w:bottom w:val="single" w:sz="4" w:space="0" w:color="auto"/>
              <w:right w:val="single" w:sz="4" w:space="0" w:color="auto"/>
            </w:tcBorders>
            <w:vAlign w:val="center"/>
            <w:hideMark/>
          </w:tcPr>
          <w:p w:rsidR="00BB1AED" w:rsidRPr="007C2E32" w:rsidRDefault="00BB1AED" w:rsidP="007D7681">
            <w:pPr>
              <w:spacing w:before="100" w:beforeAutospacing="1" w:line="360" w:lineRule="auto"/>
              <w:rPr>
                <w:rFonts w:eastAsia="Calibri"/>
                <w:noProof/>
                <w:sz w:val="26"/>
                <w:szCs w:val="26"/>
              </w:rPr>
            </w:pPr>
          </w:p>
        </w:tc>
      </w:tr>
      <w:tr w:rsidR="00BB1AED" w:rsidRPr="007C2E32" w:rsidTr="007D7681">
        <w:tc>
          <w:tcPr>
            <w:tcW w:w="1958"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rPr>
            </w:pPr>
            <w:r w:rsidRPr="007C2E32">
              <w:rPr>
                <w:rFonts w:eastAsia="Calibri"/>
                <w:noProof/>
              </w:rPr>
              <w:t>SOLUONG</w:t>
            </w:r>
          </w:p>
        </w:tc>
        <w:tc>
          <w:tcPr>
            <w:tcW w:w="2030" w:type="dxa"/>
            <w:tcBorders>
              <w:top w:val="single" w:sz="4" w:space="0" w:color="auto"/>
              <w:left w:val="nil"/>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rPr>
            </w:pPr>
            <w:r w:rsidRPr="007C2E32">
              <w:rPr>
                <w:rFonts w:eastAsia="Calibri"/>
                <w:noProof/>
              </w:rPr>
              <w:t>Số lượng</w:t>
            </w:r>
          </w:p>
        </w:tc>
        <w:tc>
          <w:tcPr>
            <w:tcW w:w="1900" w:type="dxa"/>
            <w:tcBorders>
              <w:top w:val="single" w:sz="4" w:space="0" w:color="auto"/>
              <w:left w:val="nil"/>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rPr>
            </w:pPr>
            <w:r w:rsidRPr="007C2E32">
              <w:rPr>
                <w:rFonts w:eastAsia="Calibri"/>
                <w:noProof/>
              </w:rPr>
              <w:t>int</w:t>
            </w:r>
          </w:p>
        </w:tc>
        <w:tc>
          <w:tcPr>
            <w:tcW w:w="1850" w:type="dxa"/>
            <w:tcBorders>
              <w:top w:val="single" w:sz="4" w:space="0" w:color="auto"/>
              <w:left w:val="nil"/>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sz w:val="26"/>
                <w:szCs w:val="26"/>
              </w:rPr>
            </w:pPr>
          </w:p>
        </w:tc>
      </w:tr>
      <w:tr w:rsidR="00BB1AED" w:rsidRPr="007C2E32" w:rsidTr="007D7681">
        <w:tc>
          <w:tcPr>
            <w:tcW w:w="1958" w:type="dxa"/>
            <w:tcBorders>
              <w:top w:val="single" w:sz="4" w:space="0" w:color="auto"/>
              <w:left w:val="single" w:sz="4" w:space="0" w:color="auto"/>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rPr>
            </w:pPr>
            <w:r w:rsidRPr="007C2E32">
              <w:rPr>
                <w:rFonts w:eastAsia="Calibri"/>
                <w:noProof/>
              </w:rPr>
              <w:t>THANHTIEN</w:t>
            </w:r>
          </w:p>
        </w:tc>
        <w:tc>
          <w:tcPr>
            <w:tcW w:w="2030" w:type="dxa"/>
            <w:tcBorders>
              <w:top w:val="single" w:sz="4" w:space="0" w:color="auto"/>
              <w:left w:val="nil"/>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rPr>
            </w:pPr>
            <w:r w:rsidRPr="007C2E32">
              <w:rPr>
                <w:rFonts w:eastAsia="Calibri"/>
                <w:noProof/>
              </w:rPr>
              <w:t>Tiền dịch vụ đã đặt</w:t>
            </w:r>
          </w:p>
        </w:tc>
        <w:tc>
          <w:tcPr>
            <w:tcW w:w="1900" w:type="dxa"/>
            <w:tcBorders>
              <w:top w:val="single" w:sz="4" w:space="0" w:color="auto"/>
              <w:left w:val="nil"/>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rPr>
            </w:pPr>
            <w:r w:rsidRPr="007C2E32">
              <w:rPr>
                <w:rFonts w:eastAsia="Calibri"/>
                <w:noProof/>
              </w:rPr>
              <w:t>money</w:t>
            </w:r>
          </w:p>
        </w:tc>
        <w:tc>
          <w:tcPr>
            <w:tcW w:w="1850" w:type="dxa"/>
            <w:tcBorders>
              <w:top w:val="single" w:sz="4" w:space="0" w:color="auto"/>
              <w:left w:val="nil"/>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sz w:val="26"/>
                <w:szCs w:val="26"/>
              </w:rPr>
            </w:pPr>
          </w:p>
        </w:tc>
        <w:tc>
          <w:tcPr>
            <w:tcW w:w="1838" w:type="dxa"/>
            <w:tcBorders>
              <w:top w:val="single" w:sz="4" w:space="0" w:color="auto"/>
              <w:left w:val="nil"/>
              <w:bottom w:val="single" w:sz="4" w:space="0" w:color="auto"/>
              <w:right w:val="single" w:sz="4" w:space="0" w:color="auto"/>
            </w:tcBorders>
            <w:vAlign w:val="center"/>
          </w:tcPr>
          <w:p w:rsidR="00BB1AED" w:rsidRPr="007C2E32" w:rsidRDefault="00BB1AED" w:rsidP="007D7681">
            <w:pPr>
              <w:spacing w:before="100" w:beforeAutospacing="1" w:line="360" w:lineRule="auto"/>
              <w:rPr>
                <w:rFonts w:eastAsia="Calibri"/>
                <w:noProof/>
                <w:sz w:val="26"/>
                <w:szCs w:val="26"/>
              </w:rPr>
            </w:pPr>
          </w:p>
        </w:tc>
      </w:tr>
    </w:tbl>
    <w:p w:rsidR="0082357A" w:rsidRPr="007C2E32" w:rsidRDefault="0082357A" w:rsidP="0082357A">
      <w:pPr>
        <w:pStyle w:val="ListParagraph"/>
        <w:spacing w:before="120" w:after="160" w:line="259" w:lineRule="auto"/>
        <w:rPr>
          <w:rFonts w:ascii="Times New Roman" w:hAnsi="Times New Roman"/>
          <w:noProof/>
          <w:sz w:val="26"/>
          <w:szCs w:val="26"/>
          <w:highlight w:val="white"/>
        </w:rPr>
      </w:pPr>
    </w:p>
    <w:p w:rsidR="00A60BA8" w:rsidRPr="007C2E32" w:rsidRDefault="00A60BA8">
      <w:pPr>
        <w:rPr>
          <w:b/>
          <w:noProof/>
          <w:color w:val="000000" w:themeColor="text1"/>
          <w:sz w:val="36"/>
          <w:szCs w:val="32"/>
        </w:rPr>
      </w:pPr>
      <w:r w:rsidRPr="007C2E32">
        <w:rPr>
          <w:noProof/>
          <w:sz w:val="36"/>
        </w:rPr>
        <w:br w:type="page"/>
      </w:r>
    </w:p>
    <w:p w:rsidR="00D8590C" w:rsidRPr="007C2E32" w:rsidRDefault="007762E6" w:rsidP="007F24DE">
      <w:pPr>
        <w:pStyle w:val="Heading1"/>
        <w:jc w:val="center"/>
        <w:rPr>
          <w:noProof/>
          <w:sz w:val="36"/>
        </w:rPr>
      </w:pPr>
      <w:bookmarkStart w:id="60" w:name="_Toc27046413"/>
      <w:r w:rsidRPr="007C2E32">
        <w:rPr>
          <w:noProof/>
          <w:sz w:val="36"/>
        </w:rPr>
        <w:lastRenderedPageBreak/>
        <w:t xml:space="preserve">CHƯƠNG 3: </w:t>
      </w:r>
      <w:r w:rsidR="00D8590C" w:rsidRPr="007C2E32">
        <w:rPr>
          <w:noProof/>
          <w:sz w:val="36"/>
        </w:rPr>
        <w:t>THIẾT KẾ GIAO DIỆN</w:t>
      </w:r>
      <w:bookmarkEnd w:id="60"/>
    </w:p>
    <w:p w:rsidR="009C6321" w:rsidRPr="007C2E32" w:rsidRDefault="009C6321" w:rsidP="007762E6">
      <w:pPr>
        <w:pStyle w:val="Heading2"/>
        <w:numPr>
          <w:ilvl w:val="0"/>
          <w:numId w:val="13"/>
        </w:numPr>
        <w:rPr>
          <w:rFonts w:cs="Times New Roman"/>
          <w:noProof/>
        </w:rPr>
      </w:pPr>
      <w:bookmarkStart w:id="61" w:name="_Toc27046414"/>
      <w:r w:rsidRPr="007C2E32">
        <w:rPr>
          <w:rFonts w:cs="Times New Roman"/>
          <w:noProof/>
        </w:rPr>
        <w:t>Giao diện đối với khách hàng</w:t>
      </w:r>
      <w:bookmarkEnd w:id="61"/>
    </w:p>
    <w:p w:rsidR="008F66D2" w:rsidRPr="007C2E32" w:rsidRDefault="002D3E10" w:rsidP="007762E6">
      <w:pPr>
        <w:pStyle w:val="Heading3"/>
        <w:numPr>
          <w:ilvl w:val="0"/>
          <w:numId w:val="14"/>
        </w:numPr>
        <w:rPr>
          <w:rFonts w:cs="Times New Roman"/>
          <w:noProof/>
        </w:rPr>
      </w:pPr>
      <w:bookmarkStart w:id="62" w:name="_Toc27046415"/>
      <w:r w:rsidRPr="007C2E32">
        <w:rPr>
          <w:rFonts w:cs="Times New Roman"/>
          <w:noProof/>
        </w:rPr>
        <w:t>Giao diện trang chủ</w:t>
      </w:r>
      <w:bookmarkEnd w:id="62"/>
    </w:p>
    <w:p w:rsidR="00672BCF" w:rsidRPr="007C2E32" w:rsidRDefault="00BE7706" w:rsidP="00610CF5">
      <w:pPr>
        <w:tabs>
          <w:tab w:val="left" w:pos="1472"/>
        </w:tabs>
        <w:rPr>
          <w:noProof/>
        </w:rPr>
      </w:pPr>
      <w:r w:rsidRPr="007C2E32">
        <w:rPr>
          <w:noProof/>
        </w:rPr>
        <w:t>Đối với gia diện trang chủ, có các chức năng cho người dùng đăng nhập, đăng ký, xem giá dịch vụ cũng như xem giá của loại phòng. Ngoài ra có thể chọn xem phần giới thiệu về khách sạn</w:t>
      </w:r>
      <w:r w:rsidR="00D23A78" w:rsidRPr="007C2E32">
        <w:rPr>
          <w:noProof/>
        </w:rPr>
        <w:t xml:space="preserve"> và đặt phòng theo ngày</w:t>
      </w:r>
      <w:r w:rsidRPr="007C2E32">
        <w:rPr>
          <w:noProof/>
        </w:rPr>
        <w:t>.</w:t>
      </w:r>
    </w:p>
    <w:p w:rsidR="004016EB" w:rsidRDefault="00EB37C5" w:rsidP="004016EB">
      <w:pPr>
        <w:keepNext/>
      </w:pPr>
      <w:r>
        <w:rPr>
          <w:noProof/>
          <w:lang w:eastAsia="vi-VN"/>
        </w:rPr>
        <w:drawing>
          <wp:inline distT="0" distB="0" distL="0" distR="0" wp14:anchorId="753CFA8F" wp14:editId="3F652840">
            <wp:extent cx="5932714" cy="2525486"/>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530120"/>
                    </a:xfrm>
                    <a:prstGeom prst="rect">
                      <a:avLst/>
                    </a:prstGeom>
                  </pic:spPr>
                </pic:pic>
              </a:graphicData>
            </a:graphic>
          </wp:inline>
        </w:drawing>
      </w:r>
    </w:p>
    <w:p w:rsidR="004016EB" w:rsidRPr="00EB37C5" w:rsidRDefault="004016EB" w:rsidP="004016EB">
      <w:pPr>
        <w:pStyle w:val="Caption"/>
        <w:rPr>
          <w:noProof/>
          <w:lang w:val="en-US"/>
        </w:rPr>
      </w:pPr>
      <w:bookmarkStart w:id="63" w:name="_Toc27044699"/>
      <w:r>
        <w:t xml:space="preserve">Hình 3. </w:t>
      </w:r>
      <w:r>
        <w:fldChar w:fldCharType="begin"/>
      </w:r>
      <w:r>
        <w:instrText xml:space="preserve"> SEQ Hình_3. \* ARABIC </w:instrText>
      </w:r>
      <w:r>
        <w:fldChar w:fldCharType="separate"/>
      </w:r>
      <w:r w:rsidR="00A3291B">
        <w:rPr>
          <w:noProof/>
        </w:rPr>
        <w:t>1</w:t>
      </w:r>
      <w:r>
        <w:fldChar w:fldCharType="end"/>
      </w:r>
      <w:r w:rsidRPr="004016EB">
        <w:rPr>
          <w:lang w:val="en-US"/>
        </w:rPr>
        <w:t xml:space="preserve"> </w:t>
      </w:r>
      <w:r>
        <w:rPr>
          <w:lang w:val="en-US"/>
        </w:rPr>
        <w:t>Giao diện trang chủ (1)</w:t>
      </w:r>
      <w:bookmarkEnd w:id="63"/>
    </w:p>
    <w:p w:rsidR="004016EB" w:rsidRDefault="00EB37C5" w:rsidP="004016EB">
      <w:pPr>
        <w:keepNext/>
      </w:pPr>
      <w:r>
        <w:rPr>
          <w:noProof/>
          <w:lang w:eastAsia="vi-VN"/>
        </w:rPr>
        <w:drawing>
          <wp:inline distT="0" distB="0" distL="0" distR="0" wp14:anchorId="26C5F319" wp14:editId="130BC360">
            <wp:extent cx="5932714" cy="263434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639177"/>
                    </a:xfrm>
                    <a:prstGeom prst="rect">
                      <a:avLst/>
                    </a:prstGeom>
                  </pic:spPr>
                </pic:pic>
              </a:graphicData>
            </a:graphic>
          </wp:inline>
        </w:drawing>
      </w:r>
    </w:p>
    <w:p w:rsidR="004016EB" w:rsidRPr="00EB37C5" w:rsidRDefault="004016EB" w:rsidP="004016EB">
      <w:pPr>
        <w:pStyle w:val="Caption"/>
        <w:rPr>
          <w:noProof/>
          <w:lang w:val="en-US"/>
        </w:rPr>
      </w:pPr>
      <w:bookmarkStart w:id="64" w:name="_Toc27044700"/>
      <w:r>
        <w:t xml:space="preserve">Hình 3. </w:t>
      </w:r>
      <w:r>
        <w:fldChar w:fldCharType="begin"/>
      </w:r>
      <w:r>
        <w:instrText xml:space="preserve"> SEQ Hình_3. \* ARABIC </w:instrText>
      </w:r>
      <w:r>
        <w:fldChar w:fldCharType="separate"/>
      </w:r>
      <w:r w:rsidR="00A3291B">
        <w:rPr>
          <w:noProof/>
        </w:rPr>
        <w:t>2</w:t>
      </w:r>
      <w:r>
        <w:fldChar w:fldCharType="end"/>
      </w:r>
      <w:r w:rsidRPr="004016EB">
        <w:rPr>
          <w:lang w:val="en-US"/>
        </w:rPr>
        <w:t xml:space="preserve"> </w:t>
      </w:r>
      <w:r>
        <w:rPr>
          <w:lang w:val="en-US"/>
        </w:rPr>
        <w:t>Giao diện trang chủ (2)</w:t>
      </w:r>
      <w:bookmarkEnd w:id="64"/>
    </w:p>
    <w:p w:rsidR="004016EB" w:rsidRDefault="00672BCF" w:rsidP="004016EB">
      <w:pPr>
        <w:keepNext/>
        <w:jc w:val="center"/>
      </w:pPr>
      <w:r w:rsidRPr="007C2E32">
        <w:rPr>
          <w:noProof/>
          <w:lang w:eastAsia="vi-VN"/>
        </w:rPr>
        <w:lastRenderedPageBreak/>
        <w:drawing>
          <wp:inline distT="0" distB="0" distL="0" distR="0" wp14:anchorId="455303AE" wp14:editId="1CC100D5">
            <wp:extent cx="5942471" cy="312928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29874"/>
                    </a:xfrm>
                    <a:prstGeom prst="rect">
                      <a:avLst/>
                    </a:prstGeom>
                  </pic:spPr>
                </pic:pic>
              </a:graphicData>
            </a:graphic>
          </wp:inline>
        </w:drawing>
      </w:r>
    </w:p>
    <w:p w:rsidR="00EB37C5" w:rsidRPr="00FF17CB" w:rsidRDefault="004016EB" w:rsidP="004016EB">
      <w:pPr>
        <w:pStyle w:val="Caption"/>
        <w:rPr>
          <w:lang w:val="en-US"/>
        </w:rPr>
      </w:pPr>
      <w:bookmarkStart w:id="65" w:name="_Toc27044701"/>
      <w:r>
        <w:t xml:space="preserve">Hình 3. </w:t>
      </w:r>
      <w:r>
        <w:fldChar w:fldCharType="begin"/>
      </w:r>
      <w:r>
        <w:instrText xml:space="preserve"> SEQ Hình_3. \* ARABIC </w:instrText>
      </w:r>
      <w:r>
        <w:fldChar w:fldCharType="separate"/>
      </w:r>
      <w:r w:rsidR="00A3291B">
        <w:rPr>
          <w:noProof/>
        </w:rPr>
        <w:t>3</w:t>
      </w:r>
      <w:r>
        <w:fldChar w:fldCharType="end"/>
      </w:r>
      <w:r w:rsidR="00FF17CB" w:rsidRPr="00FF17CB">
        <w:rPr>
          <w:lang w:val="en-US"/>
        </w:rPr>
        <w:t xml:space="preserve"> </w:t>
      </w:r>
      <w:r w:rsidR="00FF17CB">
        <w:rPr>
          <w:lang w:val="en-US"/>
        </w:rPr>
        <w:t>Giao diện trang chủ (3)</w:t>
      </w:r>
      <w:bookmarkEnd w:id="65"/>
    </w:p>
    <w:p w:rsidR="00460986" w:rsidRPr="007C2E32" w:rsidRDefault="00460986" w:rsidP="007762E6">
      <w:pPr>
        <w:pStyle w:val="Heading3"/>
        <w:numPr>
          <w:ilvl w:val="0"/>
          <w:numId w:val="14"/>
        </w:numPr>
        <w:rPr>
          <w:rFonts w:cs="Times New Roman"/>
          <w:noProof/>
        </w:rPr>
      </w:pPr>
      <w:bookmarkStart w:id="66" w:name="_Toc27046416"/>
      <w:r w:rsidRPr="007C2E32">
        <w:rPr>
          <w:rFonts w:cs="Times New Roman"/>
          <w:noProof/>
        </w:rPr>
        <w:t>Giao diện xem bảng giá phòng và giá dịch vụ</w:t>
      </w:r>
      <w:bookmarkEnd w:id="66"/>
    </w:p>
    <w:p w:rsidR="004016EB" w:rsidRDefault="00CD78BB" w:rsidP="004016EB">
      <w:pPr>
        <w:keepNext/>
      </w:pPr>
      <w:r w:rsidRPr="007C2E32">
        <w:rPr>
          <w:noProof/>
        </w:rPr>
        <w:t>Khi chọn vào bảng giá thì xuất hiện hai danh mục giá phòng và giá dịch vụ. Chọn giá phòng thì hiện ra giao diện của giá phò</w:t>
      </w:r>
      <w:r w:rsidR="00D23A78" w:rsidRPr="007C2E32">
        <w:rPr>
          <w:noProof/>
        </w:rPr>
        <w:t>ng theo từng loại phòng. Nếu chọ</w:t>
      </w:r>
      <w:r w:rsidRPr="007C2E32">
        <w:rPr>
          <w:noProof/>
        </w:rPr>
        <w:t>n giá dich vụ phòng thì hiện ra giao diện của giá tất cả dịch vụ hiện có của khách sạn.</w:t>
      </w:r>
      <w:r w:rsidR="00EF1A39" w:rsidRPr="007C2E32">
        <w:rPr>
          <w:noProof/>
          <w:lang w:eastAsia="vi-VN"/>
        </w:rPr>
        <w:drawing>
          <wp:inline distT="0" distB="0" distL="0" distR="0" wp14:anchorId="33499DF5" wp14:editId="2A3D8AC9">
            <wp:extent cx="5420746" cy="2571750"/>
            <wp:effectExtent l="133350" t="114300" r="142240" b="1714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27633" cy="25750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37C5" w:rsidRDefault="004016EB" w:rsidP="00FF17CB">
      <w:pPr>
        <w:pStyle w:val="Caption"/>
      </w:pPr>
      <w:bookmarkStart w:id="67" w:name="_Toc27044702"/>
      <w:r>
        <w:t xml:space="preserve">Hình 3. </w:t>
      </w:r>
      <w:r>
        <w:fldChar w:fldCharType="begin"/>
      </w:r>
      <w:r>
        <w:instrText xml:space="preserve"> SEQ Hình_3. \* ARABIC </w:instrText>
      </w:r>
      <w:r>
        <w:fldChar w:fldCharType="separate"/>
      </w:r>
      <w:r w:rsidR="00A3291B">
        <w:rPr>
          <w:noProof/>
        </w:rPr>
        <w:t>4</w:t>
      </w:r>
      <w:r>
        <w:fldChar w:fldCharType="end"/>
      </w:r>
      <w:r w:rsidR="00FF17CB" w:rsidRPr="00FF17CB">
        <w:t xml:space="preserve"> </w:t>
      </w:r>
      <w:r w:rsidR="00FF17CB" w:rsidRPr="00EB37C5">
        <w:t>Giao diện trang xem loại phòng</w:t>
      </w:r>
      <w:bookmarkEnd w:id="67"/>
    </w:p>
    <w:p w:rsidR="004016EB" w:rsidRDefault="00EF1A39" w:rsidP="004016EB">
      <w:pPr>
        <w:keepNext/>
      </w:pPr>
      <w:r w:rsidRPr="007C2E32">
        <w:rPr>
          <w:noProof/>
          <w:lang w:eastAsia="vi-VN"/>
        </w:rPr>
        <w:lastRenderedPageBreak/>
        <w:drawing>
          <wp:inline distT="0" distB="0" distL="0" distR="0" wp14:anchorId="1601FF23" wp14:editId="65A5AB71">
            <wp:extent cx="5422900" cy="2406650"/>
            <wp:effectExtent l="133350" t="114300" r="139700" b="165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31560" cy="24104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37C5" w:rsidRDefault="004016EB" w:rsidP="00FF17CB">
      <w:pPr>
        <w:pStyle w:val="Caption"/>
      </w:pPr>
      <w:bookmarkStart w:id="68" w:name="_Toc27044703"/>
      <w:r>
        <w:t xml:space="preserve">Hình 3. </w:t>
      </w:r>
      <w:r>
        <w:fldChar w:fldCharType="begin"/>
      </w:r>
      <w:r>
        <w:instrText xml:space="preserve"> SEQ Hình_3. \* ARABIC </w:instrText>
      </w:r>
      <w:r>
        <w:fldChar w:fldCharType="separate"/>
      </w:r>
      <w:r w:rsidR="00A3291B">
        <w:rPr>
          <w:noProof/>
        </w:rPr>
        <w:t>5</w:t>
      </w:r>
      <w:r>
        <w:fldChar w:fldCharType="end"/>
      </w:r>
      <w:r w:rsidR="00FF17CB" w:rsidRPr="00FF17CB">
        <w:t xml:space="preserve"> </w:t>
      </w:r>
      <w:r w:rsidR="00FF17CB" w:rsidRPr="00EB37C5">
        <w:t>Giao diện xem bảng giá dịch vụ</w:t>
      </w:r>
      <w:bookmarkEnd w:id="68"/>
    </w:p>
    <w:p w:rsidR="00460986" w:rsidRPr="007C2E32" w:rsidRDefault="00460986" w:rsidP="007762E6">
      <w:pPr>
        <w:pStyle w:val="Heading3"/>
        <w:numPr>
          <w:ilvl w:val="0"/>
          <w:numId w:val="15"/>
        </w:numPr>
        <w:rPr>
          <w:rFonts w:cs="Times New Roman"/>
          <w:noProof/>
        </w:rPr>
      </w:pPr>
      <w:bookmarkStart w:id="69" w:name="_Toc27046417"/>
      <w:r w:rsidRPr="007C2E32">
        <w:rPr>
          <w:rFonts w:cs="Times New Roman"/>
          <w:noProof/>
        </w:rPr>
        <w:t>Giao diện liên hệ</w:t>
      </w:r>
      <w:bookmarkEnd w:id="69"/>
    </w:p>
    <w:p w:rsidR="00CD78BB" w:rsidRPr="007C2E32" w:rsidRDefault="00CD78BB" w:rsidP="00CD78BB">
      <w:pPr>
        <w:rPr>
          <w:noProof/>
        </w:rPr>
      </w:pPr>
      <w:r w:rsidRPr="007C2E32">
        <w:rPr>
          <w:noProof/>
        </w:rPr>
        <w:t>Giao diện liên hệ là giao diện cho khách hàng liên lạc với khách sạn.</w:t>
      </w:r>
    </w:p>
    <w:p w:rsidR="004016EB" w:rsidRDefault="008F30AA" w:rsidP="004016EB">
      <w:pPr>
        <w:pStyle w:val="Noidung"/>
        <w:keepNext/>
        <w:jc w:val="center"/>
      </w:pPr>
      <w:r w:rsidRPr="007C2E32">
        <w:rPr>
          <w:noProof/>
          <w:lang w:eastAsia="vi-VN"/>
        </w:rPr>
        <w:drawing>
          <wp:inline distT="0" distB="0" distL="0" distR="0" wp14:anchorId="1FAF0411" wp14:editId="183BB6E0">
            <wp:extent cx="5937956" cy="2774950"/>
            <wp:effectExtent l="0" t="0" r="571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77588"/>
                    </a:xfrm>
                    <a:prstGeom prst="rect">
                      <a:avLst/>
                    </a:prstGeom>
                  </pic:spPr>
                </pic:pic>
              </a:graphicData>
            </a:graphic>
          </wp:inline>
        </w:drawing>
      </w:r>
    </w:p>
    <w:p w:rsidR="00EB37C5" w:rsidRDefault="004016EB" w:rsidP="004016EB">
      <w:pPr>
        <w:pStyle w:val="Caption"/>
      </w:pPr>
      <w:bookmarkStart w:id="70" w:name="_Toc27044704"/>
      <w:r>
        <w:t xml:space="preserve">Hình 3. </w:t>
      </w:r>
      <w:r>
        <w:fldChar w:fldCharType="begin"/>
      </w:r>
      <w:r>
        <w:instrText xml:space="preserve"> SEQ Hình_3. \* ARABIC </w:instrText>
      </w:r>
      <w:r>
        <w:fldChar w:fldCharType="separate"/>
      </w:r>
      <w:r w:rsidR="00A3291B">
        <w:rPr>
          <w:noProof/>
        </w:rPr>
        <w:t>6</w:t>
      </w:r>
      <w:r>
        <w:fldChar w:fldCharType="end"/>
      </w:r>
      <w:r w:rsidR="00FF17CB" w:rsidRPr="00FF17CB">
        <w:t xml:space="preserve"> </w:t>
      </w:r>
      <w:r w:rsidR="00FF17CB" w:rsidRPr="00BA6A73">
        <w:t xml:space="preserve">Giao diện </w:t>
      </w:r>
      <w:r w:rsidR="00FF17CB">
        <w:t>li</w:t>
      </w:r>
      <w:r w:rsidR="00FF17CB" w:rsidRPr="00BA6A73">
        <w:t>ên hệ với khách sạn (1)</w:t>
      </w:r>
      <w:bookmarkEnd w:id="70"/>
    </w:p>
    <w:p w:rsidR="004016EB" w:rsidRDefault="008F30AA" w:rsidP="004016EB">
      <w:pPr>
        <w:pStyle w:val="Noidung"/>
        <w:keepNext/>
        <w:jc w:val="center"/>
      </w:pPr>
      <w:r w:rsidRPr="007C2E32">
        <w:rPr>
          <w:noProof/>
          <w:lang w:eastAsia="vi-VN"/>
        </w:rPr>
        <w:lastRenderedPageBreak/>
        <w:drawing>
          <wp:inline distT="0" distB="0" distL="0" distR="0" wp14:anchorId="45E379C7" wp14:editId="42C3AF4B">
            <wp:extent cx="5937956" cy="3079750"/>
            <wp:effectExtent l="0" t="0" r="571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082678"/>
                    </a:xfrm>
                    <a:prstGeom prst="rect">
                      <a:avLst/>
                    </a:prstGeom>
                  </pic:spPr>
                </pic:pic>
              </a:graphicData>
            </a:graphic>
          </wp:inline>
        </w:drawing>
      </w:r>
    </w:p>
    <w:p w:rsidR="00EB37C5" w:rsidRPr="00FF17CB" w:rsidRDefault="004016EB" w:rsidP="004016EB">
      <w:pPr>
        <w:pStyle w:val="Caption"/>
      </w:pPr>
      <w:bookmarkStart w:id="71" w:name="_Toc27044705"/>
      <w:r>
        <w:t xml:space="preserve">Hình 3. </w:t>
      </w:r>
      <w:r>
        <w:fldChar w:fldCharType="begin"/>
      </w:r>
      <w:r>
        <w:instrText xml:space="preserve"> SEQ Hình_3. \* ARABIC </w:instrText>
      </w:r>
      <w:r>
        <w:fldChar w:fldCharType="separate"/>
      </w:r>
      <w:r w:rsidR="00A3291B">
        <w:rPr>
          <w:noProof/>
        </w:rPr>
        <w:t>7</w:t>
      </w:r>
      <w:r>
        <w:fldChar w:fldCharType="end"/>
      </w:r>
      <w:r w:rsidR="00FF17CB" w:rsidRPr="00FF17CB">
        <w:t xml:space="preserve"> </w:t>
      </w:r>
      <w:r w:rsidR="00FF17CB" w:rsidRPr="00BA6A73">
        <w:t>Giao diện lien hệ với khách sạn(2</w:t>
      </w:r>
      <w:r w:rsidR="00FF17CB" w:rsidRPr="00FF17CB">
        <w:t>)</w:t>
      </w:r>
      <w:bookmarkEnd w:id="71"/>
    </w:p>
    <w:p w:rsidR="00CD78BB" w:rsidRPr="007C2E32" w:rsidRDefault="00460986" w:rsidP="00CD78BB">
      <w:pPr>
        <w:pStyle w:val="Heading3"/>
        <w:numPr>
          <w:ilvl w:val="0"/>
          <w:numId w:val="15"/>
        </w:numPr>
        <w:rPr>
          <w:rFonts w:cs="Times New Roman"/>
          <w:noProof/>
        </w:rPr>
      </w:pPr>
      <w:bookmarkStart w:id="72" w:name="_Toc27046418"/>
      <w:r w:rsidRPr="007C2E32">
        <w:rPr>
          <w:rFonts w:cs="Times New Roman"/>
          <w:noProof/>
        </w:rPr>
        <w:t>Giao diện giới thiệu về khách sạn</w:t>
      </w:r>
      <w:bookmarkEnd w:id="72"/>
      <w:r w:rsidRPr="007C2E32">
        <w:rPr>
          <w:rFonts w:cs="Times New Roman"/>
          <w:noProof/>
        </w:rPr>
        <w:t xml:space="preserve"> </w:t>
      </w:r>
    </w:p>
    <w:p w:rsidR="00CD78BB" w:rsidRPr="007C2E32" w:rsidRDefault="003F6A82" w:rsidP="00CD78BB">
      <w:pPr>
        <w:rPr>
          <w:noProof/>
        </w:rPr>
      </w:pPr>
      <w:r w:rsidRPr="007C2E32">
        <w:rPr>
          <w:noProof/>
        </w:rPr>
        <w:t>Giao diệ</w:t>
      </w:r>
      <w:r w:rsidR="00CD78BB" w:rsidRPr="007C2E32">
        <w:rPr>
          <w:noProof/>
        </w:rPr>
        <w:t>n giới thiệu là giao diện thông tin</w:t>
      </w:r>
      <w:r w:rsidRPr="007C2E32">
        <w:rPr>
          <w:noProof/>
        </w:rPr>
        <w:t xml:space="preserve"> giới thiệu sơ nét về khách sạn và vị trí tọa lạc của khách sạn.</w:t>
      </w:r>
    </w:p>
    <w:p w:rsidR="004016EB" w:rsidRDefault="00FB143A" w:rsidP="004016EB">
      <w:pPr>
        <w:keepNext/>
        <w:jc w:val="center"/>
      </w:pPr>
      <w:r w:rsidRPr="007C2E32">
        <w:rPr>
          <w:noProof/>
          <w:lang w:eastAsia="vi-VN"/>
        </w:rPr>
        <w:drawing>
          <wp:inline distT="0" distB="0" distL="0" distR="0" wp14:anchorId="6828AE94" wp14:editId="7BBE57E7">
            <wp:extent cx="5941180" cy="2917372"/>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918560"/>
                    </a:xfrm>
                    <a:prstGeom prst="rect">
                      <a:avLst/>
                    </a:prstGeom>
                  </pic:spPr>
                </pic:pic>
              </a:graphicData>
            </a:graphic>
          </wp:inline>
        </w:drawing>
      </w:r>
    </w:p>
    <w:p w:rsidR="00EB37C5" w:rsidRDefault="004016EB" w:rsidP="004016EB">
      <w:pPr>
        <w:pStyle w:val="Caption"/>
      </w:pPr>
      <w:bookmarkStart w:id="73" w:name="_Toc27044706"/>
      <w:r>
        <w:t xml:space="preserve">Hình 3. </w:t>
      </w:r>
      <w:r>
        <w:fldChar w:fldCharType="begin"/>
      </w:r>
      <w:r>
        <w:instrText xml:space="preserve"> SEQ Hình_3. \* ARABIC </w:instrText>
      </w:r>
      <w:r>
        <w:fldChar w:fldCharType="separate"/>
      </w:r>
      <w:r w:rsidR="00A3291B">
        <w:rPr>
          <w:noProof/>
        </w:rPr>
        <w:t>8</w:t>
      </w:r>
      <w:r>
        <w:fldChar w:fldCharType="end"/>
      </w:r>
      <w:r w:rsidR="00FF17CB" w:rsidRPr="00FF17CB">
        <w:t xml:space="preserve"> </w:t>
      </w:r>
      <w:r w:rsidR="00FF17CB" w:rsidRPr="00BA6A73">
        <w:t>Giao diện</w:t>
      </w:r>
      <w:r w:rsidR="00FF17CB">
        <w:rPr>
          <w:lang w:val="en-US"/>
        </w:rPr>
        <w:t xml:space="preserve"> giới thiệu</w:t>
      </w:r>
      <w:bookmarkEnd w:id="73"/>
    </w:p>
    <w:p w:rsidR="00460986" w:rsidRPr="007C2E32" w:rsidRDefault="00460986" w:rsidP="007762E6">
      <w:pPr>
        <w:pStyle w:val="Heading3"/>
        <w:numPr>
          <w:ilvl w:val="0"/>
          <w:numId w:val="15"/>
        </w:numPr>
        <w:rPr>
          <w:rFonts w:cs="Times New Roman"/>
          <w:noProof/>
        </w:rPr>
      </w:pPr>
      <w:bookmarkStart w:id="74" w:name="_Toc27046419"/>
      <w:r w:rsidRPr="007C2E32">
        <w:rPr>
          <w:rFonts w:cs="Times New Roman"/>
          <w:noProof/>
        </w:rPr>
        <w:lastRenderedPageBreak/>
        <w:t>Giao diện đăng nhập</w:t>
      </w:r>
      <w:bookmarkEnd w:id="74"/>
    </w:p>
    <w:p w:rsidR="00CD78BB" w:rsidRPr="007C2E32" w:rsidRDefault="00CD78BB" w:rsidP="00CD78BB">
      <w:pPr>
        <w:rPr>
          <w:noProof/>
        </w:rPr>
      </w:pPr>
      <w:r w:rsidRPr="007C2E32">
        <w:rPr>
          <w:noProof/>
        </w:rPr>
        <w:t>Khi chọn vào khách hàng sẽ hiện lên cho khách đăng nhập và đăng ký. Nếu khách đã có tài khoản thì đăng nhập vào tài khoản của mình</w:t>
      </w:r>
      <w:r w:rsidR="00D23A78" w:rsidRPr="007C2E32">
        <w:rPr>
          <w:noProof/>
        </w:rPr>
        <w:t>.</w:t>
      </w:r>
    </w:p>
    <w:p w:rsidR="004016EB" w:rsidRDefault="00C1450A" w:rsidP="004016EB">
      <w:pPr>
        <w:keepNext/>
      </w:pPr>
      <w:r w:rsidRPr="007C2E32">
        <w:rPr>
          <w:noProof/>
          <w:lang w:eastAsia="vi-VN"/>
        </w:rPr>
        <w:drawing>
          <wp:inline distT="0" distB="0" distL="0" distR="0" wp14:anchorId="503F2796" wp14:editId="21DE8A46">
            <wp:extent cx="5936967" cy="1860550"/>
            <wp:effectExtent l="0" t="0" r="6985"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862629"/>
                    </a:xfrm>
                    <a:prstGeom prst="rect">
                      <a:avLst/>
                    </a:prstGeom>
                  </pic:spPr>
                </pic:pic>
              </a:graphicData>
            </a:graphic>
          </wp:inline>
        </w:drawing>
      </w:r>
    </w:p>
    <w:p w:rsidR="00EB37C5" w:rsidRPr="00FF17CB" w:rsidRDefault="004016EB" w:rsidP="00FF17CB">
      <w:pPr>
        <w:pStyle w:val="Caption"/>
      </w:pPr>
      <w:bookmarkStart w:id="75" w:name="_Toc27044707"/>
      <w:r>
        <w:t xml:space="preserve">Hình 3. </w:t>
      </w:r>
      <w:r>
        <w:fldChar w:fldCharType="begin"/>
      </w:r>
      <w:r>
        <w:instrText xml:space="preserve"> SEQ Hình_3. \* ARABIC </w:instrText>
      </w:r>
      <w:r>
        <w:fldChar w:fldCharType="separate"/>
      </w:r>
      <w:r w:rsidR="00A3291B">
        <w:rPr>
          <w:noProof/>
        </w:rPr>
        <w:t>9</w:t>
      </w:r>
      <w:r>
        <w:fldChar w:fldCharType="end"/>
      </w:r>
      <w:r w:rsidR="00FF17CB" w:rsidRPr="00FF17CB">
        <w:t xml:space="preserve"> </w:t>
      </w:r>
      <w:r w:rsidR="00FF17CB" w:rsidRPr="00BA6A73">
        <w:t>Giao diện</w:t>
      </w:r>
      <w:r w:rsidR="00FF17CB" w:rsidRPr="00FF17CB">
        <w:t xml:space="preserve"> đăng nhập</w:t>
      </w:r>
      <w:bookmarkEnd w:id="75"/>
    </w:p>
    <w:p w:rsidR="00CD78BB" w:rsidRPr="007C2E32" w:rsidRDefault="00460986" w:rsidP="00CD78BB">
      <w:pPr>
        <w:pStyle w:val="Heading3"/>
        <w:numPr>
          <w:ilvl w:val="0"/>
          <w:numId w:val="15"/>
        </w:numPr>
        <w:rPr>
          <w:rFonts w:cs="Times New Roman"/>
          <w:noProof/>
        </w:rPr>
      </w:pPr>
      <w:bookmarkStart w:id="76" w:name="_Toc27046420"/>
      <w:r w:rsidRPr="007C2E32">
        <w:rPr>
          <w:rFonts w:cs="Times New Roman"/>
          <w:noProof/>
        </w:rPr>
        <w:t>Giao diện đăng ký</w:t>
      </w:r>
      <w:bookmarkEnd w:id="76"/>
    </w:p>
    <w:p w:rsidR="00CD78BB" w:rsidRPr="007C2E32" w:rsidRDefault="00CD78BB" w:rsidP="00CD78BB">
      <w:pPr>
        <w:rPr>
          <w:noProof/>
        </w:rPr>
      </w:pPr>
      <w:r w:rsidRPr="007C2E32">
        <w:rPr>
          <w:noProof/>
        </w:rPr>
        <w:t>Khi khách chưa có tài khoản thì khách buột phải đăng ký một tài khoản mới.</w:t>
      </w:r>
      <w:r w:rsidR="00930C42" w:rsidRPr="007C2E32">
        <w:rPr>
          <w:noProof/>
        </w:rPr>
        <w:t xml:space="preserve"> Để đăng ký nhấn chọn khách hàng và chọn đăng ký.</w:t>
      </w:r>
    </w:p>
    <w:p w:rsidR="004016EB" w:rsidRDefault="00C1450A" w:rsidP="004016EB">
      <w:pPr>
        <w:keepNext/>
        <w:jc w:val="center"/>
      </w:pPr>
      <w:r w:rsidRPr="007C2E32">
        <w:rPr>
          <w:noProof/>
          <w:lang w:eastAsia="vi-VN"/>
        </w:rPr>
        <w:drawing>
          <wp:inline distT="0" distB="0" distL="0" distR="0" wp14:anchorId="716B5EAB" wp14:editId="3F1BABA6">
            <wp:extent cx="6081560" cy="2895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01795" cy="2905234"/>
                    </a:xfrm>
                    <a:prstGeom prst="rect">
                      <a:avLst/>
                    </a:prstGeom>
                  </pic:spPr>
                </pic:pic>
              </a:graphicData>
            </a:graphic>
          </wp:inline>
        </w:drawing>
      </w:r>
    </w:p>
    <w:p w:rsidR="00BA6A73" w:rsidRDefault="004016EB" w:rsidP="004016EB">
      <w:pPr>
        <w:pStyle w:val="Caption"/>
      </w:pPr>
      <w:bookmarkStart w:id="77" w:name="_Toc27044708"/>
      <w:r>
        <w:t xml:space="preserve">Hình 3. </w:t>
      </w:r>
      <w:r>
        <w:fldChar w:fldCharType="begin"/>
      </w:r>
      <w:r>
        <w:instrText xml:space="preserve"> SEQ Hình_3. \* ARABIC </w:instrText>
      </w:r>
      <w:r>
        <w:fldChar w:fldCharType="separate"/>
      </w:r>
      <w:r w:rsidR="00A3291B">
        <w:rPr>
          <w:noProof/>
        </w:rPr>
        <w:t>10</w:t>
      </w:r>
      <w:r>
        <w:fldChar w:fldCharType="end"/>
      </w:r>
      <w:r w:rsidR="00FF17CB" w:rsidRPr="00FF17CB">
        <w:t xml:space="preserve"> </w:t>
      </w:r>
      <w:r w:rsidR="00FF17CB" w:rsidRPr="00BA6A73">
        <w:t>Giao diện</w:t>
      </w:r>
      <w:r w:rsidR="00FF17CB" w:rsidRPr="00FF17CB">
        <w:t xml:space="preserve"> đăng ký</w:t>
      </w:r>
      <w:bookmarkEnd w:id="77"/>
    </w:p>
    <w:p w:rsidR="00460986" w:rsidRPr="007C2E32" w:rsidRDefault="00460986" w:rsidP="007762E6">
      <w:pPr>
        <w:pStyle w:val="Heading3"/>
        <w:numPr>
          <w:ilvl w:val="0"/>
          <w:numId w:val="15"/>
        </w:numPr>
        <w:rPr>
          <w:rFonts w:cs="Times New Roman"/>
          <w:noProof/>
        </w:rPr>
      </w:pPr>
      <w:bookmarkStart w:id="78" w:name="_Toc27046421"/>
      <w:r w:rsidRPr="007C2E32">
        <w:rPr>
          <w:rFonts w:cs="Times New Roman"/>
          <w:noProof/>
        </w:rPr>
        <w:lastRenderedPageBreak/>
        <w:t>Giao diện sử</w:t>
      </w:r>
      <w:r w:rsidR="008F30AA" w:rsidRPr="007C2E32">
        <w:rPr>
          <w:rFonts w:cs="Times New Roman"/>
          <w:noProof/>
        </w:rPr>
        <w:t>a thông tin cho khách hà</w:t>
      </w:r>
      <w:r w:rsidRPr="007C2E32">
        <w:rPr>
          <w:rFonts w:cs="Times New Roman"/>
          <w:noProof/>
        </w:rPr>
        <w:t>ng</w:t>
      </w:r>
      <w:bookmarkEnd w:id="78"/>
    </w:p>
    <w:p w:rsidR="007E40BA" w:rsidRPr="007C2E32" w:rsidRDefault="007E40BA" w:rsidP="007E40BA">
      <w:pPr>
        <w:rPr>
          <w:noProof/>
        </w:rPr>
      </w:pPr>
      <w:r w:rsidRPr="007C2E32">
        <w:rPr>
          <w:noProof/>
        </w:rPr>
        <w:t>Khi khách</w:t>
      </w:r>
      <w:r w:rsidR="00BE7706" w:rsidRPr="007C2E32">
        <w:rPr>
          <w:noProof/>
        </w:rPr>
        <w:t xml:space="preserve"> hàng </w:t>
      </w:r>
      <w:r w:rsidRPr="007C2E32">
        <w:rPr>
          <w:noProof/>
        </w:rPr>
        <w:t xml:space="preserve"> có nhu cầu đổi thông tin thì chọn vào</w:t>
      </w:r>
      <w:r w:rsidR="00BE7706" w:rsidRPr="007C2E32">
        <w:rPr>
          <w:noProof/>
        </w:rPr>
        <w:t xml:space="preserve"> tên tài khoản đã đăng nhập</w:t>
      </w:r>
      <w:r w:rsidRPr="007C2E32">
        <w:rPr>
          <w:noProof/>
        </w:rPr>
        <w:t xml:space="preserve"> </w:t>
      </w:r>
      <w:r w:rsidR="00930C42" w:rsidRPr="007C2E32">
        <w:rPr>
          <w:noProof/>
        </w:rPr>
        <w:t xml:space="preserve">và chọn vào </w:t>
      </w:r>
      <w:r w:rsidRPr="007C2E32">
        <w:rPr>
          <w:noProof/>
        </w:rPr>
        <w:t xml:space="preserve">sửa thông tin. Khách hàng được quyền </w:t>
      </w:r>
      <w:r w:rsidR="00930C42" w:rsidRPr="007C2E32">
        <w:rPr>
          <w:noProof/>
        </w:rPr>
        <w:t>thay đổi thông tin cá nhân (trừ tên tài khoản và điểm tích lũy) .</w:t>
      </w:r>
    </w:p>
    <w:p w:rsidR="004016EB" w:rsidRDefault="00C1450A" w:rsidP="004016EB">
      <w:pPr>
        <w:keepNext/>
        <w:jc w:val="center"/>
      </w:pPr>
      <w:r w:rsidRPr="007C2E32">
        <w:rPr>
          <w:noProof/>
          <w:lang w:eastAsia="vi-VN"/>
        </w:rPr>
        <w:drawing>
          <wp:inline distT="0" distB="0" distL="0" distR="0" wp14:anchorId="2394DDF1" wp14:editId="211329D7">
            <wp:extent cx="5936672" cy="2466109"/>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468987"/>
                    </a:xfrm>
                    <a:prstGeom prst="rect">
                      <a:avLst/>
                    </a:prstGeom>
                  </pic:spPr>
                </pic:pic>
              </a:graphicData>
            </a:graphic>
          </wp:inline>
        </w:drawing>
      </w:r>
    </w:p>
    <w:p w:rsidR="00BA6A73" w:rsidRDefault="004016EB" w:rsidP="004016EB">
      <w:pPr>
        <w:pStyle w:val="Caption"/>
      </w:pPr>
      <w:bookmarkStart w:id="79" w:name="_Toc27044709"/>
      <w:r>
        <w:t xml:space="preserve">Hình 3. </w:t>
      </w:r>
      <w:r>
        <w:fldChar w:fldCharType="begin"/>
      </w:r>
      <w:r>
        <w:instrText xml:space="preserve"> SEQ Hình_3. \* ARABIC </w:instrText>
      </w:r>
      <w:r>
        <w:fldChar w:fldCharType="separate"/>
      </w:r>
      <w:r w:rsidR="00A3291B">
        <w:rPr>
          <w:noProof/>
        </w:rPr>
        <w:t>11</w:t>
      </w:r>
      <w:r>
        <w:fldChar w:fldCharType="end"/>
      </w:r>
      <w:r w:rsidR="00FF17CB" w:rsidRPr="00FF17CB">
        <w:t xml:space="preserve"> </w:t>
      </w:r>
      <w:r w:rsidR="00FF17CB" w:rsidRPr="00BA6A73">
        <w:t>Giao diện</w:t>
      </w:r>
      <w:r w:rsidR="00FF17CB">
        <w:rPr>
          <w:lang w:val="en-US"/>
        </w:rPr>
        <w:t xml:space="preserve"> sửa thông tin</w:t>
      </w:r>
      <w:bookmarkEnd w:id="79"/>
    </w:p>
    <w:p w:rsidR="00C1450A" w:rsidRPr="007C2E32" w:rsidRDefault="00C1450A" w:rsidP="00C1450A">
      <w:pPr>
        <w:pStyle w:val="Heading3"/>
        <w:numPr>
          <w:ilvl w:val="0"/>
          <w:numId w:val="15"/>
        </w:numPr>
        <w:rPr>
          <w:rFonts w:cs="Times New Roman"/>
          <w:noProof/>
        </w:rPr>
      </w:pPr>
      <w:bookmarkStart w:id="80" w:name="_Toc27046422"/>
      <w:r w:rsidRPr="007C2E32">
        <w:rPr>
          <w:rFonts w:cs="Times New Roman"/>
          <w:noProof/>
        </w:rPr>
        <w:t>Giao diện đặ</w:t>
      </w:r>
      <w:r w:rsidR="005334B8" w:rsidRPr="007C2E32">
        <w:rPr>
          <w:rFonts w:cs="Times New Roman"/>
          <w:noProof/>
        </w:rPr>
        <w:t>t</w:t>
      </w:r>
      <w:r w:rsidRPr="007C2E32">
        <w:rPr>
          <w:rFonts w:cs="Times New Roman"/>
          <w:noProof/>
        </w:rPr>
        <w:t xml:space="preserve"> phòng</w:t>
      </w:r>
      <w:bookmarkEnd w:id="80"/>
    </w:p>
    <w:p w:rsidR="007E40BA" w:rsidRPr="007C2E32" w:rsidRDefault="007E40BA" w:rsidP="007E40BA">
      <w:pPr>
        <w:rPr>
          <w:noProof/>
        </w:rPr>
      </w:pPr>
      <w:r w:rsidRPr="007C2E32">
        <w:rPr>
          <w:noProof/>
        </w:rPr>
        <w:t xml:space="preserve">Khi </w:t>
      </w:r>
      <w:r w:rsidR="00BE7706" w:rsidRPr="007C2E32">
        <w:rPr>
          <w:noProof/>
        </w:rPr>
        <w:t>khách hàng muốn đặt phòng cần chọn ngày đặt phòng và n</w:t>
      </w:r>
      <w:r w:rsidR="00D23A78" w:rsidRPr="007C2E32">
        <w:rPr>
          <w:noProof/>
        </w:rPr>
        <w:t xml:space="preserve">gày trả phòng trên trang chủ thì website chuyển sang giao diện đặt phòng. Khách hàng chọn phòng muốn đặt, có thể chọn nhiều phòng một lúc. Chọn hoàn tất để chuyển trang xác nhận đặt phòng. </w:t>
      </w:r>
    </w:p>
    <w:p w:rsidR="004016EB" w:rsidRDefault="00C1450A" w:rsidP="004016EB">
      <w:pPr>
        <w:keepNext/>
        <w:jc w:val="center"/>
      </w:pPr>
      <w:r w:rsidRPr="007C2E32">
        <w:rPr>
          <w:noProof/>
          <w:lang w:eastAsia="vi-VN"/>
        </w:rPr>
        <w:drawing>
          <wp:inline distT="0" distB="0" distL="0" distR="0" wp14:anchorId="7738D4ED" wp14:editId="5A4D6E4C">
            <wp:extent cx="5943600" cy="1992086"/>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992086"/>
                    </a:xfrm>
                    <a:prstGeom prst="rect">
                      <a:avLst/>
                    </a:prstGeom>
                  </pic:spPr>
                </pic:pic>
              </a:graphicData>
            </a:graphic>
          </wp:inline>
        </w:drawing>
      </w:r>
    </w:p>
    <w:p w:rsidR="00FF17CB" w:rsidRPr="004A2C32" w:rsidRDefault="004016EB" w:rsidP="00FF17CB">
      <w:pPr>
        <w:pStyle w:val="Caption"/>
        <w:rPr>
          <w:noProof/>
        </w:rPr>
      </w:pPr>
      <w:bookmarkStart w:id="81" w:name="_Toc27044710"/>
      <w:r>
        <w:t xml:space="preserve">Hình 3. </w:t>
      </w:r>
      <w:r>
        <w:fldChar w:fldCharType="begin"/>
      </w:r>
      <w:r>
        <w:instrText xml:space="preserve"> SEQ Hình_3. \* ARABIC </w:instrText>
      </w:r>
      <w:r>
        <w:fldChar w:fldCharType="separate"/>
      </w:r>
      <w:r w:rsidR="00A3291B">
        <w:rPr>
          <w:noProof/>
        </w:rPr>
        <w:t>12</w:t>
      </w:r>
      <w:r>
        <w:fldChar w:fldCharType="end"/>
      </w:r>
      <w:r w:rsidR="00FF17CB" w:rsidRPr="00FF17CB">
        <w:t xml:space="preserve"> </w:t>
      </w:r>
      <w:r w:rsidR="00FF17CB" w:rsidRPr="00BA6A73">
        <w:t>Giao diện</w:t>
      </w:r>
      <w:r w:rsidR="00FF17CB" w:rsidRPr="004A2C32">
        <w:t xml:space="preserve"> đặt phòng</w:t>
      </w:r>
      <w:bookmarkEnd w:id="81"/>
    </w:p>
    <w:p w:rsidR="00A01AFD" w:rsidRPr="00BA6A73" w:rsidRDefault="00A01AFD" w:rsidP="00C1450A">
      <w:pPr>
        <w:rPr>
          <w:noProof/>
        </w:rPr>
      </w:pPr>
      <w:r w:rsidRPr="00BA6A73">
        <w:rPr>
          <w:noProof/>
        </w:rPr>
        <w:lastRenderedPageBreak/>
        <w:t>Nếu như khách hàng chọn ngày vào trước ngày hiện tại thì web sẽ thông báo lỗi cho khách biết.</w:t>
      </w:r>
    </w:p>
    <w:p w:rsidR="004016EB" w:rsidRDefault="003E1084" w:rsidP="004016EB">
      <w:pPr>
        <w:keepNext/>
        <w:jc w:val="center"/>
      </w:pPr>
      <w:r w:rsidRPr="007C2E32">
        <w:rPr>
          <w:noProof/>
          <w:lang w:eastAsia="vi-VN"/>
        </w:rPr>
        <w:drawing>
          <wp:inline distT="0" distB="0" distL="0" distR="0" wp14:anchorId="678D5085" wp14:editId="3356E246">
            <wp:extent cx="3900054" cy="782782"/>
            <wp:effectExtent l="171450" t="152400" r="196215" b="2082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02012" cy="78317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F17CB" w:rsidRPr="00BA6A73" w:rsidRDefault="004016EB" w:rsidP="00FF17CB">
      <w:pPr>
        <w:pStyle w:val="Caption"/>
        <w:rPr>
          <w:noProof/>
        </w:rPr>
      </w:pPr>
      <w:bookmarkStart w:id="82" w:name="_Toc27044711"/>
      <w:r>
        <w:t xml:space="preserve">Hình 3. </w:t>
      </w:r>
      <w:r>
        <w:fldChar w:fldCharType="begin"/>
      </w:r>
      <w:r>
        <w:instrText xml:space="preserve"> SEQ Hình_3. \* ARABIC </w:instrText>
      </w:r>
      <w:r>
        <w:fldChar w:fldCharType="separate"/>
      </w:r>
      <w:r w:rsidR="00A3291B">
        <w:rPr>
          <w:noProof/>
        </w:rPr>
        <w:t>13</w:t>
      </w:r>
      <w:r>
        <w:fldChar w:fldCharType="end"/>
      </w:r>
      <w:r w:rsidR="00FF17CB" w:rsidRPr="00FF17CB">
        <w:t xml:space="preserve"> </w:t>
      </w:r>
      <w:r w:rsidR="00FF17CB" w:rsidRPr="00BA6A73">
        <w:t>Thông báo lỗi khi đặt phòng</w:t>
      </w:r>
      <w:bookmarkEnd w:id="82"/>
    </w:p>
    <w:p w:rsidR="00A01AFD" w:rsidRPr="007C2E32" w:rsidRDefault="00A01AFD" w:rsidP="00C1450A">
      <w:pPr>
        <w:rPr>
          <w:noProof/>
        </w:rPr>
      </w:pPr>
      <w:r w:rsidRPr="007C2E32">
        <w:rPr>
          <w:noProof/>
        </w:rPr>
        <w:t xml:space="preserve">Chọn đặt phòng để xác nhận, nếu chưa đăng nhập thì website sẽ yêu cầu khách hàng đăng nhập trước khi xác nhận. </w:t>
      </w:r>
    </w:p>
    <w:p w:rsidR="004016EB" w:rsidRDefault="00C1450A" w:rsidP="004016EB">
      <w:pPr>
        <w:keepNext/>
        <w:jc w:val="center"/>
      </w:pPr>
      <w:r w:rsidRPr="007C2E32">
        <w:rPr>
          <w:noProof/>
          <w:lang w:eastAsia="vi-VN"/>
        </w:rPr>
        <w:drawing>
          <wp:inline distT="0" distB="0" distL="0" distR="0" wp14:anchorId="273356BF" wp14:editId="7793A384">
            <wp:extent cx="5943600" cy="2286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286000"/>
                    </a:xfrm>
                    <a:prstGeom prst="rect">
                      <a:avLst/>
                    </a:prstGeom>
                  </pic:spPr>
                </pic:pic>
              </a:graphicData>
            </a:graphic>
          </wp:inline>
        </w:drawing>
      </w:r>
    </w:p>
    <w:p w:rsidR="00FF17CB" w:rsidRPr="00BA6A73" w:rsidRDefault="004016EB" w:rsidP="00FF17CB">
      <w:pPr>
        <w:pStyle w:val="Caption"/>
      </w:pPr>
      <w:bookmarkStart w:id="83" w:name="_Toc27044712"/>
      <w:r>
        <w:t xml:space="preserve">Hình 3. </w:t>
      </w:r>
      <w:r>
        <w:fldChar w:fldCharType="begin"/>
      </w:r>
      <w:r>
        <w:instrText xml:space="preserve"> SEQ Hình_3. \* ARABIC </w:instrText>
      </w:r>
      <w:r>
        <w:fldChar w:fldCharType="separate"/>
      </w:r>
      <w:r w:rsidR="00A3291B">
        <w:rPr>
          <w:noProof/>
        </w:rPr>
        <w:t>14</w:t>
      </w:r>
      <w:r>
        <w:fldChar w:fldCharType="end"/>
      </w:r>
      <w:r w:rsidR="00FF17CB" w:rsidRPr="00FF17CB">
        <w:t xml:space="preserve"> </w:t>
      </w:r>
      <w:r w:rsidR="00FF17CB" w:rsidRPr="00BA6A73">
        <w:t>Giao diện xác nhận đặt phòng</w:t>
      </w:r>
      <w:bookmarkEnd w:id="83"/>
    </w:p>
    <w:p w:rsidR="00A01AFD" w:rsidRPr="007C2E32" w:rsidRDefault="00A01AFD">
      <w:pPr>
        <w:rPr>
          <w:noProof/>
        </w:rPr>
      </w:pPr>
      <w:r w:rsidRPr="007C2E32">
        <w:rPr>
          <w:noProof/>
        </w:rPr>
        <w:t xml:space="preserve">Khi đặt phòng thành công sẽ thông báo khách hàng cần nhận phòng trước 12 giờ ngày đặt phòng. </w:t>
      </w:r>
    </w:p>
    <w:p w:rsidR="004016EB" w:rsidRDefault="003E1084" w:rsidP="004016EB">
      <w:pPr>
        <w:keepNext/>
        <w:jc w:val="center"/>
      </w:pPr>
      <w:r w:rsidRPr="007C2E32">
        <w:rPr>
          <w:noProof/>
          <w:lang w:eastAsia="vi-VN"/>
        </w:rPr>
        <w:drawing>
          <wp:inline distT="0" distB="0" distL="0" distR="0" wp14:anchorId="75F4FFC0" wp14:editId="5304723E">
            <wp:extent cx="5943600" cy="1364673"/>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364673"/>
                    </a:xfrm>
                    <a:prstGeom prst="rect">
                      <a:avLst/>
                    </a:prstGeom>
                  </pic:spPr>
                </pic:pic>
              </a:graphicData>
            </a:graphic>
          </wp:inline>
        </w:drawing>
      </w:r>
    </w:p>
    <w:p w:rsidR="00BA6A73" w:rsidRDefault="004016EB" w:rsidP="004016EB">
      <w:pPr>
        <w:pStyle w:val="Caption"/>
      </w:pPr>
      <w:bookmarkStart w:id="84" w:name="_Toc27044713"/>
      <w:r>
        <w:t xml:space="preserve">Hình 3. </w:t>
      </w:r>
      <w:r>
        <w:fldChar w:fldCharType="begin"/>
      </w:r>
      <w:r>
        <w:instrText xml:space="preserve"> SEQ Hình_3. \* ARABIC </w:instrText>
      </w:r>
      <w:r>
        <w:fldChar w:fldCharType="separate"/>
      </w:r>
      <w:r w:rsidR="00A3291B">
        <w:rPr>
          <w:noProof/>
        </w:rPr>
        <w:t>15</w:t>
      </w:r>
      <w:r>
        <w:fldChar w:fldCharType="end"/>
      </w:r>
      <w:r w:rsidR="00FF17CB" w:rsidRPr="00FF17CB">
        <w:t xml:space="preserve"> </w:t>
      </w:r>
      <w:r w:rsidR="00FF17CB" w:rsidRPr="00BA6A73">
        <w:t>Giao diện thông báo đặt phòng thành công</w:t>
      </w:r>
      <w:bookmarkEnd w:id="84"/>
    </w:p>
    <w:p w:rsidR="00460986" w:rsidRPr="00FF17CB" w:rsidRDefault="00460986" w:rsidP="007762E6">
      <w:pPr>
        <w:pStyle w:val="Heading3"/>
        <w:numPr>
          <w:ilvl w:val="0"/>
          <w:numId w:val="15"/>
        </w:numPr>
        <w:rPr>
          <w:rFonts w:cs="Times New Roman"/>
          <w:noProof/>
        </w:rPr>
      </w:pPr>
      <w:bookmarkStart w:id="85" w:name="_Toc27046423"/>
      <w:r w:rsidRPr="007C2E32">
        <w:rPr>
          <w:rFonts w:cs="Times New Roman"/>
          <w:noProof/>
        </w:rPr>
        <w:lastRenderedPageBreak/>
        <w:t xml:space="preserve">Giao diện </w:t>
      </w:r>
      <w:r w:rsidR="00D509F4" w:rsidRPr="007C2E32">
        <w:rPr>
          <w:rFonts w:cs="Times New Roman"/>
          <w:noProof/>
        </w:rPr>
        <w:t>phiếu đặt phòng</w:t>
      </w:r>
      <w:bookmarkEnd w:id="85"/>
    </w:p>
    <w:p w:rsidR="004016EB" w:rsidRDefault="00A01AFD" w:rsidP="004016EB">
      <w:pPr>
        <w:keepNext/>
        <w:spacing w:before="120" w:after="160" w:line="259" w:lineRule="auto"/>
        <w:jc w:val="center"/>
      </w:pPr>
      <w:r w:rsidRPr="007C2E32">
        <w:rPr>
          <w:noProof/>
        </w:rPr>
        <w:t xml:space="preserve">Khi khách hàng có nhu cầu đổi </w:t>
      </w:r>
      <w:r w:rsidRPr="00FF17CB">
        <w:rPr>
          <w:noProof/>
        </w:rPr>
        <w:t xml:space="preserve">xem tất cả các phiếu đặt phòng </w:t>
      </w:r>
      <w:r w:rsidRPr="007C2E32">
        <w:rPr>
          <w:noProof/>
        </w:rPr>
        <w:t xml:space="preserve">thì chọn vào tên tài khoản đã đăng nhập và chọn vào </w:t>
      </w:r>
      <w:r w:rsidRPr="00FF17CB">
        <w:rPr>
          <w:noProof/>
        </w:rPr>
        <w:t>phiếu đặt phòng</w:t>
      </w:r>
      <w:r w:rsidRPr="007C2E32">
        <w:rPr>
          <w:noProof/>
        </w:rPr>
        <w:t>. Khách hàng được xem tất cả các phiếu đặt phòng mà khách đã đặt và tình trạng phiếu đặt.</w:t>
      </w:r>
      <w:r w:rsidR="00A036B9" w:rsidRPr="007C2E32">
        <w:rPr>
          <w:noProof/>
          <w:lang w:eastAsia="vi-VN"/>
        </w:rPr>
        <w:drawing>
          <wp:inline distT="0" distB="0" distL="0" distR="0" wp14:anchorId="6C9F9A59" wp14:editId="41F142C4">
            <wp:extent cx="5943600" cy="2600960"/>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00960"/>
                    </a:xfrm>
                    <a:prstGeom prst="rect">
                      <a:avLst/>
                    </a:prstGeom>
                  </pic:spPr>
                </pic:pic>
              </a:graphicData>
            </a:graphic>
          </wp:inline>
        </w:drawing>
      </w:r>
    </w:p>
    <w:p w:rsidR="002D3E10" w:rsidRPr="00FF17CB" w:rsidRDefault="004016EB" w:rsidP="00FF17CB">
      <w:pPr>
        <w:pStyle w:val="Caption"/>
      </w:pPr>
      <w:bookmarkStart w:id="86" w:name="_Toc27044714"/>
      <w:r>
        <w:t xml:space="preserve">Hình 3. </w:t>
      </w:r>
      <w:r>
        <w:fldChar w:fldCharType="begin"/>
      </w:r>
      <w:r>
        <w:instrText xml:space="preserve"> SEQ Hình_3. \* ARABIC </w:instrText>
      </w:r>
      <w:r>
        <w:fldChar w:fldCharType="separate"/>
      </w:r>
      <w:r w:rsidR="00A3291B">
        <w:rPr>
          <w:noProof/>
        </w:rPr>
        <w:t>16</w:t>
      </w:r>
      <w:r>
        <w:fldChar w:fldCharType="end"/>
      </w:r>
      <w:r w:rsidR="00FF17CB" w:rsidRPr="00FF17CB">
        <w:t xml:space="preserve"> </w:t>
      </w:r>
      <w:r w:rsidR="00BA6A73" w:rsidRPr="00BA6A73">
        <w:t>Giao diện phiếu đặt phòng</w:t>
      </w:r>
      <w:bookmarkEnd w:id="86"/>
    </w:p>
    <w:p w:rsidR="00A1727D" w:rsidRPr="007C2E32" w:rsidRDefault="00D509F4" w:rsidP="00484AF6">
      <w:pPr>
        <w:pStyle w:val="Heading3"/>
        <w:numPr>
          <w:ilvl w:val="0"/>
          <w:numId w:val="15"/>
        </w:numPr>
        <w:rPr>
          <w:rFonts w:cs="Times New Roman"/>
          <w:noProof/>
          <w:lang w:val="en-US"/>
        </w:rPr>
      </w:pPr>
      <w:bookmarkStart w:id="87" w:name="_Toc27046424"/>
      <w:r w:rsidRPr="007C2E32">
        <w:rPr>
          <w:rFonts w:cs="Times New Roman"/>
          <w:noProof/>
        </w:rPr>
        <w:t>Giao diện các hóa đơn</w:t>
      </w:r>
      <w:bookmarkEnd w:id="87"/>
    </w:p>
    <w:p w:rsidR="00A1727D" w:rsidRPr="007C2E32" w:rsidRDefault="00484AF6" w:rsidP="00A1727D">
      <w:pPr>
        <w:rPr>
          <w:lang w:val="en-US"/>
        </w:rPr>
      </w:pPr>
      <w:r w:rsidRPr="007C2E32">
        <w:rPr>
          <w:noProof/>
          <w:lang w:val="en-US"/>
        </w:rPr>
        <w:t>Giao diện xem tất cả hóa đơn</w:t>
      </w:r>
      <w:r w:rsidR="00403F62" w:rsidRPr="007C2E32">
        <w:rPr>
          <w:noProof/>
          <w:lang w:val="en-US"/>
        </w:rPr>
        <w:t xml:space="preserve"> đã thanh toán của khách. Khách hàng chọn và chi tiết để xem thông tin toàn bộ của hóa đơn được chọn.</w:t>
      </w:r>
    </w:p>
    <w:p w:rsidR="004016EB" w:rsidRDefault="00D509F4" w:rsidP="004016EB">
      <w:pPr>
        <w:keepNext/>
        <w:jc w:val="center"/>
      </w:pPr>
      <w:r w:rsidRPr="007C2E32">
        <w:rPr>
          <w:noProof/>
          <w:lang w:eastAsia="vi-VN"/>
        </w:rPr>
        <w:drawing>
          <wp:inline distT="0" distB="0" distL="0" distR="0" wp14:anchorId="5F9B2B66" wp14:editId="5EDCCBDC">
            <wp:extent cx="5943600" cy="26416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41600"/>
                    </a:xfrm>
                    <a:prstGeom prst="rect">
                      <a:avLst/>
                    </a:prstGeom>
                  </pic:spPr>
                </pic:pic>
              </a:graphicData>
            </a:graphic>
          </wp:inline>
        </w:drawing>
      </w:r>
    </w:p>
    <w:p w:rsidR="00C1450A" w:rsidRPr="00FF17CB" w:rsidRDefault="004016EB" w:rsidP="00FF17CB">
      <w:pPr>
        <w:pStyle w:val="Caption"/>
        <w:rPr>
          <w:b/>
          <w:noProof/>
          <w:sz w:val="36"/>
          <w:szCs w:val="28"/>
        </w:rPr>
      </w:pPr>
      <w:bookmarkStart w:id="88" w:name="_Toc27044715"/>
      <w:r>
        <w:t xml:space="preserve">Hình 3. </w:t>
      </w:r>
      <w:r>
        <w:fldChar w:fldCharType="begin"/>
      </w:r>
      <w:r>
        <w:instrText xml:space="preserve"> SEQ Hình_3. \* ARABIC </w:instrText>
      </w:r>
      <w:r>
        <w:fldChar w:fldCharType="separate"/>
      </w:r>
      <w:r w:rsidR="00A3291B">
        <w:rPr>
          <w:noProof/>
        </w:rPr>
        <w:t>17</w:t>
      </w:r>
      <w:r>
        <w:fldChar w:fldCharType="end"/>
      </w:r>
      <w:r w:rsidR="00FF17CB" w:rsidRPr="00FF17CB">
        <w:t xml:space="preserve"> </w:t>
      </w:r>
      <w:r w:rsidR="00BA6A73" w:rsidRPr="00FF17CB">
        <w:t xml:space="preserve"> Giao diện hóa đơn</w:t>
      </w:r>
      <w:bookmarkEnd w:id="88"/>
    </w:p>
    <w:p w:rsidR="00C1450A" w:rsidRPr="007C2E32" w:rsidRDefault="00C1450A" w:rsidP="00A036B9">
      <w:pPr>
        <w:pStyle w:val="Heading3"/>
        <w:numPr>
          <w:ilvl w:val="0"/>
          <w:numId w:val="15"/>
        </w:numPr>
        <w:rPr>
          <w:rFonts w:cs="Times New Roman"/>
          <w:noProof/>
          <w:lang w:val="en-US"/>
        </w:rPr>
      </w:pPr>
      <w:r w:rsidRPr="007C2E32">
        <w:rPr>
          <w:rFonts w:cs="Times New Roman"/>
          <w:noProof/>
        </w:rPr>
        <w:br w:type="page"/>
      </w:r>
      <w:bookmarkStart w:id="89" w:name="_Toc27046425"/>
      <w:r w:rsidRPr="007C2E32">
        <w:rPr>
          <w:rFonts w:cs="Times New Roman"/>
          <w:noProof/>
        </w:rPr>
        <w:lastRenderedPageBreak/>
        <w:t>Thông báo đăng xuất</w:t>
      </w:r>
      <w:bookmarkEnd w:id="89"/>
    </w:p>
    <w:p w:rsidR="007050E1" w:rsidRPr="007C2E32" w:rsidRDefault="007050E1" w:rsidP="007050E1">
      <w:pPr>
        <w:rPr>
          <w:lang w:val="en-US"/>
        </w:rPr>
      </w:pPr>
      <w:r w:rsidRPr="007C2E32">
        <w:rPr>
          <w:lang w:val="en-US"/>
        </w:rPr>
        <w:t xml:space="preserve">Khi khách hàng muốn đăng xuất </w:t>
      </w:r>
      <w:r w:rsidRPr="007C2E32">
        <w:rPr>
          <w:noProof/>
        </w:rPr>
        <w:t xml:space="preserve">thì chọn vào tên tài khoản đã đăng nhập và chọn vào </w:t>
      </w:r>
      <w:r w:rsidRPr="007C2E32">
        <w:rPr>
          <w:noProof/>
          <w:lang w:val="en-US"/>
        </w:rPr>
        <w:t>đăng xuất. Trang web sẽ xuất ra thông báo xác nhận lại việc đăng xuất của khách. Nếu khách chọn “OK” web sẽ đăng xuất tài khoản của khách.</w:t>
      </w:r>
    </w:p>
    <w:p w:rsidR="004016EB" w:rsidRDefault="00C1450A" w:rsidP="004016EB">
      <w:pPr>
        <w:keepNext/>
        <w:spacing w:before="120" w:after="160" w:line="259" w:lineRule="auto"/>
        <w:jc w:val="center"/>
      </w:pPr>
      <w:r w:rsidRPr="007C2E32">
        <w:rPr>
          <w:noProof/>
          <w:lang w:eastAsia="vi-VN"/>
        </w:rPr>
        <w:drawing>
          <wp:inline distT="0" distB="0" distL="0" distR="0" wp14:anchorId="57858EA9" wp14:editId="39BEDE22">
            <wp:extent cx="4244340" cy="1318260"/>
            <wp:effectExtent l="171450" t="133350" r="194310" b="2247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44340" cy="131826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09F4" w:rsidRPr="00FF17CB" w:rsidRDefault="004016EB" w:rsidP="00FF17CB">
      <w:pPr>
        <w:pStyle w:val="Caption"/>
        <w:rPr>
          <w:b/>
          <w:noProof/>
          <w:sz w:val="36"/>
          <w:szCs w:val="28"/>
        </w:rPr>
      </w:pPr>
      <w:bookmarkStart w:id="90" w:name="_Toc27044716"/>
      <w:r>
        <w:t xml:space="preserve">Hình 3. </w:t>
      </w:r>
      <w:r>
        <w:fldChar w:fldCharType="begin"/>
      </w:r>
      <w:r>
        <w:instrText xml:space="preserve"> SEQ Hình_3. \* ARABIC </w:instrText>
      </w:r>
      <w:r>
        <w:fldChar w:fldCharType="separate"/>
      </w:r>
      <w:r w:rsidR="00A3291B">
        <w:rPr>
          <w:noProof/>
        </w:rPr>
        <w:t>18</w:t>
      </w:r>
      <w:r>
        <w:fldChar w:fldCharType="end"/>
      </w:r>
      <w:r w:rsidR="00FF17CB" w:rsidRPr="00FF17CB">
        <w:t xml:space="preserve"> </w:t>
      </w:r>
      <w:r w:rsidR="00BA6A73" w:rsidRPr="00FF17CB">
        <w:t>Thông báo đăng xuất</w:t>
      </w:r>
      <w:bookmarkEnd w:id="90"/>
    </w:p>
    <w:p w:rsidR="009C6321" w:rsidRPr="007C2E32" w:rsidRDefault="009C6321" w:rsidP="007762E6">
      <w:pPr>
        <w:pStyle w:val="Heading2"/>
        <w:numPr>
          <w:ilvl w:val="0"/>
          <w:numId w:val="13"/>
        </w:numPr>
        <w:rPr>
          <w:rFonts w:cs="Times New Roman"/>
          <w:noProof/>
        </w:rPr>
      </w:pPr>
      <w:bookmarkStart w:id="91" w:name="_Toc27046426"/>
      <w:r w:rsidRPr="007C2E32">
        <w:rPr>
          <w:rFonts w:cs="Times New Roman"/>
          <w:noProof/>
        </w:rPr>
        <w:t xml:space="preserve">Giao diện đối với </w:t>
      </w:r>
      <w:r w:rsidR="002D3E10" w:rsidRPr="007C2E32">
        <w:rPr>
          <w:rFonts w:cs="Times New Roman"/>
          <w:noProof/>
        </w:rPr>
        <w:t>admin</w:t>
      </w:r>
      <w:bookmarkEnd w:id="91"/>
    </w:p>
    <w:p w:rsidR="00FA0658" w:rsidRPr="007C2E32" w:rsidRDefault="00FA0658" w:rsidP="007762E6">
      <w:pPr>
        <w:pStyle w:val="Heading3"/>
        <w:numPr>
          <w:ilvl w:val="0"/>
          <w:numId w:val="16"/>
        </w:numPr>
        <w:rPr>
          <w:rFonts w:cs="Times New Roman"/>
          <w:noProof/>
          <w:lang w:val="en-US"/>
        </w:rPr>
      </w:pPr>
      <w:bookmarkStart w:id="92" w:name="_Toc27046427"/>
      <w:r w:rsidRPr="007C2E32">
        <w:rPr>
          <w:rFonts w:cs="Times New Roman"/>
          <w:noProof/>
        </w:rPr>
        <w:t>Giao diện đăng nhập</w:t>
      </w:r>
      <w:bookmarkEnd w:id="92"/>
    </w:p>
    <w:p w:rsidR="00403F62" w:rsidRPr="007C2E32" w:rsidRDefault="005B4DF8" w:rsidP="00403F62">
      <w:pPr>
        <w:rPr>
          <w:lang w:val="en-US"/>
        </w:rPr>
      </w:pPr>
      <w:r w:rsidRPr="007C2E32">
        <w:rPr>
          <w:lang w:val="en-US"/>
        </w:rPr>
        <w:t>Trang quản lý của admin cần phải đăng nhập.</w:t>
      </w:r>
    </w:p>
    <w:p w:rsidR="004016EB" w:rsidRDefault="000802FD" w:rsidP="004016EB">
      <w:pPr>
        <w:pStyle w:val="Noidung"/>
        <w:keepNext/>
        <w:jc w:val="center"/>
      </w:pPr>
      <w:r w:rsidRPr="007C2E32">
        <w:rPr>
          <w:noProof/>
          <w:lang w:eastAsia="vi-VN"/>
        </w:rPr>
        <w:drawing>
          <wp:inline distT="0" distB="0" distL="0" distR="0" wp14:anchorId="6A5C980A" wp14:editId="7D41A1BA">
            <wp:extent cx="5872940" cy="2714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78071" cy="2716997"/>
                    </a:xfrm>
                    <a:prstGeom prst="rect">
                      <a:avLst/>
                    </a:prstGeom>
                  </pic:spPr>
                </pic:pic>
              </a:graphicData>
            </a:graphic>
          </wp:inline>
        </w:drawing>
      </w:r>
    </w:p>
    <w:p w:rsidR="000802FD" w:rsidRPr="00BA6A73" w:rsidRDefault="004016EB" w:rsidP="00FF17CB">
      <w:pPr>
        <w:pStyle w:val="Caption"/>
        <w:rPr>
          <w:b/>
          <w:noProof/>
          <w:sz w:val="36"/>
          <w:lang w:val="en-US"/>
        </w:rPr>
      </w:pPr>
      <w:bookmarkStart w:id="93" w:name="_Toc27044717"/>
      <w:r>
        <w:t xml:space="preserve">Hình 3. </w:t>
      </w:r>
      <w:r>
        <w:fldChar w:fldCharType="begin"/>
      </w:r>
      <w:r>
        <w:instrText xml:space="preserve"> SEQ Hình_3. \* ARABIC </w:instrText>
      </w:r>
      <w:r>
        <w:fldChar w:fldCharType="separate"/>
      </w:r>
      <w:r w:rsidR="00A3291B">
        <w:rPr>
          <w:noProof/>
        </w:rPr>
        <w:t>19</w:t>
      </w:r>
      <w:r>
        <w:fldChar w:fldCharType="end"/>
      </w:r>
      <w:r w:rsidR="00FF17CB">
        <w:rPr>
          <w:lang w:val="en-US"/>
        </w:rPr>
        <w:t xml:space="preserve"> </w:t>
      </w:r>
      <w:r w:rsidR="00BA6A73" w:rsidRPr="00BA6A73">
        <w:t>Giao diện</w:t>
      </w:r>
      <w:r w:rsidR="00BA6A73">
        <w:rPr>
          <w:lang w:val="en-US"/>
        </w:rPr>
        <w:t xml:space="preserve"> đăng nhập admin</w:t>
      </w:r>
      <w:bookmarkEnd w:id="93"/>
    </w:p>
    <w:p w:rsidR="003D6F7E" w:rsidRPr="00BA6A73" w:rsidRDefault="003D6F7E">
      <w:pPr>
        <w:rPr>
          <w:rFonts w:eastAsia="Arial"/>
          <w:b/>
          <w:noProof/>
          <w:sz w:val="36"/>
          <w:szCs w:val="28"/>
          <w:lang w:val="en-US"/>
        </w:rPr>
      </w:pPr>
    </w:p>
    <w:p w:rsidR="00513D9B" w:rsidRPr="007C2E32" w:rsidRDefault="00FA0658" w:rsidP="007762E6">
      <w:pPr>
        <w:pStyle w:val="Heading3"/>
        <w:numPr>
          <w:ilvl w:val="0"/>
          <w:numId w:val="16"/>
        </w:numPr>
        <w:rPr>
          <w:rFonts w:cs="Times New Roman"/>
          <w:noProof/>
          <w:lang w:val="en-US"/>
        </w:rPr>
      </w:pPr>
      <w:bookmarkStart w:id="94" w:name="_Toc27046428"/>
      <w:r w:rsidRPr="007C2E32">
        <w:rPr>
          <w:rFonts w:cs="Times New Roman"/>
          <w:noProof/>
        </w:rPr>
        <w:lastRenderedPageBreak/>
        <w:t>Giao diện thống kê</w:t>
      </w:r>
      <w:bookmarkEnd w:id="94"/>
    </w:p>
    <w:p w:rsidR="004016EB" w:rsidRDefault="005B4DF8" w:rsidP="004016EB">
      <w:pPr>
        <w:keepNext/>
        <w:jc w:val="center"/>
      </w:pPr>
      <w:r w:rsidRPr="007C2E32">
        <w:rPr>
          <w:lang w:val="en-US"/>
        </w:rPr>
        <w:t>Sau khi đăng nhập thành công website sẽ chuyển tới trang thông kê. Trang này sẽ thống kê số phòng đang được đặt hiện tạo, số phiếu đặt mới, số hóa đơn đã được lập tính tới ngày hiện tại và tất cả các dịch vụ đang triển khai trong khách sạn. Ngoài ra còn thống kê doanh thu trong từng ngày, doanh thu của tháng.</w:t>
      </w:r>
      <w:r w:rsidR="00B36F75" w:rsidRPr="007C2E32">
        <w:rPr>
          <w:noProof/>
          <w:lang w:eastAsia="vi-VN"/>
        </w:rPr>
        <w:drawing>
          <wp:inline distT="0" distB="0" distL="0" distR="0" wp14:anchorId="59E66490" wp14:editId="76ACDC39">
            <wp:extent cx="5943600" cy="3020291"/>
            <wp:effectExtent l="0" t="0" r="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020291"/>
                    </a:xfrm>
                    <a:prstGeom prst="rect">
                      <a:avLst/>
                    </a:prstGeom>
                  </pic:spPr>
                </pic:pic>
              </a:graphicData>
            </a:graphic>
          </wp:inline>
        </w:drawing>
      </w:r>
    </w:p>
    <w:p w:rsidR="00FA0658" w:rsidRPr="004A2C32" w:rsidRDefault="004016EB" w:rsidP="00FF17CB">
      <w:pPr>
        <w:pStyle w:val="Caption"/>
      </w:pPr>
      <w:bookmarkStart w:id="95" w:name="_Toc27044718"/>
      <w:r>
        <w:t xml:space="preserve">Hình 3. </w:t>
      </w:r>
      <w:r>
        <w:fldChar w:fldCharType="begin"/>
      </w:r>
      <w:r>
        <w:instrText xml:space="preserve"> SEQ Hình_3. \* ARABIC </w:instrText>
      </w:r>
      <w:r>
        <w:fldChar w:fldCharType="separate"/>
      </w:r>
      <w:r w:rsidR="00A3291B">
        <w:rPr>
          <w:noProof/>
        </w:rPr>
        <w:t>20</w:t>
      </w:r>
      <w:r>
        <w:fldChar w:fldCharType="end"/>
      </w:r>
      <w:r w:rsidR="00BA6A73" w:rsidRPr="00BA6A73">
        <w:t xml:space="preserve"> Giao diện thống kê (</w:t>
      </w:r>
      <w:r w:rsidR="00BA6A73" w:rsidRPr="004A2C32">
        <w:t>1)</w:t>
      </w:r>
      <w:bookmarkEnd w:id="95"/>
    </w:p>
    <w:p w:rsidR="004016EB" w:rsidRDefault="00B36F75" w:rsidP="004016EB">
      <w:pPr>
        <w:keepNext/>
        <w:jc w:val="center"/>
      </w:pPr>
      <w:r w:rsidRPr="007C2E32">
        <w:rPr>
          <w:noProof/>
          <w:lang w:eastAsia="vi-VN"/>
        </w:rPr>
        <w:drawing>
          <wp:inline distT="0" distB="0" distL="0" distR="0" wp14:anchorId="608976D5" wp14:editId="14A0BA73">
            <wp:extent cx="5943600" cy="2796019"/>
            <wp:effectExtent l="0" t="0" r="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796019"/>
                    </a:xfrm>
                    <a:prstGeom prst="rect">
                      <a:avLst/>
                    </a:prstGeom>
                  </pic:spPr>
                </pic:pic>
              </a:graphicData>
            </a:graphic>
          </wp:inline>
        </w:drawing>
      </w:r>
    </w:p>
    <w:p w:rsidR="00B36F75" w:rsidRPr="00FF17CB" w:rsidRDefault="004016EB" w:rsidP="00FF17CB">
      <w:pPr>
        <w:pStyle w:val="Caption"/>
        <w:rPr>
          <w:rFonts w:eastAsia="Arial"/>
          <w:b/>
          <w:noProof/>
          <w:sz w:val="36"/>
          <w:szCs w:val="28"/>
        </w:rPr>
      </w:pPr>
      <w:bookmarkStart w:id="96" w:name="_Toc27044719"/>
      <w:r>
        <w:t xml:space="preserve">Hình 3. </w:t>
      </w:r>
      <w:r>
        <w:fldChar w:fldCharType="begin"/>
      </w:r>
      <w:r>
        <w:instrText xml:space="preserve"> SEQ Hình_3. \* ARABIC </w:instrText>
      </w:r>
      <w:r>
        <w:fldChar w:fldCharType="separate"/>
      </w:r>
      <w:r w:rsidR="00A3291B">
        <w:rPr>
          <w:noProof/>
        </w:rPr>
        <w:t>21</w:t>
      </w:r>
      <w:r>
        <w:fldChar w:fldCharType="end"/>
      </w:r>
      <w:r w:rsidR="00FF17CB" w:rsidRPr="00FF17CB">
        <w:t xml:space="preserve"> G</w:t>
      </w:r>
      <w:r w:rsidR="0049672D" w:rsidRPr="00BA6A73">
        <w:t>iao diện</w:t>
      </w:r>
      <w:r w:rsidR="0049672D" w:rsidRPr="0049672D">
        <w:t xml:space="preserve"> thống kê </w:t>
      </w:r>
      <w:r w:rsidR="00FF17CB" w:rsidRPr="00FF17CB">
        <w:t>(</w:t>
      </w:r>
      <w:r w:rsidR="0049672D" w:rsidRPr="0049672D">
        <w:t>2</w:t>
      </w:r>
      <w:r w:rsidR="00FF17CB" w:rsidRPr="00FF17CB">
        <w:t>)</w:t>
      </w:r>
      <w:bookmarkEnd w:id="96"/>
    </w:p>
    <w:p w:rsidR="000802FD" w:rsidRPr="007C2E32" w:rsidRDefault="00672BCF" w:rsidP="007762E6">
      <w:pPr>
        <w:pStyle w:val="Heading3"/>
        <w:numPr>
          <w:ilvl w:val="0"/>
          <w:numId w:val="16"/>
        </w:numPr>
        <w:rPr>
          <w:rFonts w:cs="Times New Roman"/>
          <w:noProof/>
        </w:rPr>
      </w:pPr>
      <w:bookmarkStart w:id="97" w:name="_Toc27046429"/>
      <w:r w:rsidRPr="007C2E32">
        <w:rPr>
          <w:rFonts w:cs="Times New Roman"/>
          <w:noProof/>
        </w:rPr>
        <w:lastRenderedPageBreak/>
        <w:t>D</w:t>
      </w:r>
      <w:r w:rsidR="00513D9B" w:rsidRPr="007C2E32">
        <w:rPr>
          <w:rFonts w:cs="Times New Roman"/>
          <w:noProof/>
        </w:rPr>
        <w:t>anh sách phòng</w:t>
      </w:r>
      <w:bookmarkEnd w:id="97"/>
    </w:p>
    <w:p w:rsidR="004016EB" w:rsidRDefault="000802FD" w:rsidP="004016EB">
      <w:pPr>
        <w:pStyle w:val="Noidung"/>
        <w:keepNext/>
        <w:jc w:val="center"/>
      </w:pPr>
      <w:r w:rsidRPr="007C2E32">
        <w:rPr>
          <w:noProof/>
          <w:lang w:eastAsia="vi-VN"/>
        </w:rPr>
        <w:drawing>
          <wp:inline distT="0" distB="0" distL="0" distR="0" wp14:anchorId="751D84EC" wp14:editId="088145F4">
            <wp:extent cx="5943600" cy="285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57500"/>
                    </a:xfrm>
                    <a:prstGeom prst="rect">
                      <a:avLst/>
                    </a:prstGeom>
                  </pic:spPr>
                </pic:pic>
              </a:graphicData>
            </a:graphic>
          </wp:inline>
        </w:drawing>
      </w:r>
    </w:p>
    <w:p w:rsidR="00F14E2F" w:rsidRPr="004A2C32" w:rsidRDefault="004016EB" w:rsidP="00FF17CB">
      <w:pPr>
        <w:pStyle w:val="Caption"/>
        <w:rPr>
          <w:b/>
          <w:noProof/>
          <w:sz w:val="36"/>
        </w:rPr>
      </w:pPr>
      <w:bookmarkStart w:id="98" w:name="_Toc27044720"/>
      <w:r>
        <w:t xml:space="preserve">Hình 3. </w:t>
      </w:r>
      <w:r>
        <w:fldChar w:fldCharType="begin"/>
      </w:r>
      <w:r>
        <w:instrText xml:space="preserve"> SEQ Hình_3. \* ARABIC </w:instrText>
      </w:r>
      <w:r>
        <w:fldChar w:fldCharType="separate"/>
      </w:r>
      <w:r w:rsidR="00A3291B">
        <w:rPr>
          <w:noProof/>
        </w:rPr>
        <w:t>22</w:t>
      </w:r>
      <w:r>
        <w:fldChar w:fldCharType="end"/>
      </w:r>
      <w:r w:rsidR="00FF17CB" w:rsidRPr="00FF17CB">
        <w:t xml:space="preserve"> </w:t>
      </w:r>
      <w:r w:rsidR="0049672D" w:rsidRPr="0049672D">
        <w:t>Giao diện danh sách phòng</w:t>
      </w:r>
      <w:bookmarkEnd w:id="98"/>
    </w:p>
    <w:p w:rsidR="000802FD" w:rsidRPr="004A2C32" w:rsidRDefault="00672BCF" w:rsidP="007762E6">
      <w:pPr>
        <w:pStyle w:val="Heading3"/>
        <w:numPr>
          <w:ilvl w:val="0"/>
          <w:numId w:val="16"/>
        </w:numPr>
        <w:rPr>
          <w:rFonts w:cs="Times New Roman"/>
          <w:noProof/>
        </w:rPr>
      </w:pPr>
      <w:bookmarkStart w:id="99" w:name="_Toc27046430"/>
      <w:r w:rsidRPr="007C2E32">
        <w:rPr>
          <w:rFonts w:cs="Times New Roman"/>
          <w:noProof/>
        </w:rPr>
        <w:t>D</w:t>
      </w:r>
      <w:r w:rsidR="0049672D">
        <w:rPr>
          <w:rFonts w:cs="Times New Roman"/>
          <w:noProof/>
        </w:rPr>
        <w:t>anh s</w:t>
      </w:r>
      <w:r w:rsidR="0049672D" w:rsidRPr="0049672D">
        <w:rPr>
          <w:rFonts w:cs="Times New Roman"/>
          <w:noProof/>
        </w:rPr>
        <w:t>á</w:t>
      </w:r>
      <w:r w:rsidR="00513D9B" w:rsidRPr="007C2E32">
        <w:rPr>
          <w:rFonts w:cs="Times New Roman"/>
          <w:noProof/>
        </w:rPr>
        <w:t>ch hóa đơn đã thanh toán</w:t>
      </w:r>
      <w:bookmarkEnd w:id="99"/>
    </w:p>
    <w:p w:rsidR="0049672D" w:rsidRPr="004A2C32" w:rsidRDefault="0049672D" w:rsidP="0049672D">
      <w:r w:rsidRPr="004A2C32">
        <w:t xml:space="preserve">Giao diện này là giao diện cho admin xem tất cả các hóa đơn đã thanh toán của khách hàng. </w:t>
      </w:r>
    </w:p>
    <w:p w:rsidR="004016EB" w:rsidRDefault="00513D9B" w:rsidP="004016EB">
      <w:pPr>
        <w:pStyle w:val="Noidung"/>
        <w:keepNext/>
        <w:jc w:val="center"/>
      </w:pPr>
      <w:r w:rsidRPr="007C2E32">
        <w:rPr>
          <w:noProof/>
          <w:lang w:eastAsia="vi-VN"/>
        </w:rPr>
        <w:drawing>
          <wp:inline distT="0" distB="0" distL="0" distR="0" wp14:anchorId="62654AA0" wp14:editId="62ECC3AD">
            <wp:extent cx="5943600" cy="24037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403763"/>
                    </a:xfrm>
                    <a:prstGeom prst="rect">
                      <a:avLst/>
                    </a:prstGeom>
                  </pic:spPr>
                </pic:pic>
              </a:graphicData>
            </a:graphic>
          </wp:inline>
        </w:drawing>
      </w:r>
    </w:p>
    <w:p w:rsidR="00B36F75" w:rsidRPr="0049672D" w:rsidRDefault="004016EB" w:rsidP="00FF17CB">
      <w:pPr>
        <w:pStyle w:val="Caption"/>
        <w:rPr>
          <w:b/>
          <w:noProof/>
          <w:sz w:val="36"/>
        </w:rPr>
      </w:pPr>
      <w:bookmarkStart w:id="100" w:name="_Toc27044721"/>
      <w:r>
        <w:t xml:space="preserve">Hình 3. </w:t>
      </w:r>
      <w:r>
        <w:fldChar w:fldCharType="begin"/>
      </w:r>
      <w:r>
        <w:instrText xml:space="preserve"> SEQ Hình_3. \* ARABIC </w:instrText>
      </w:r>
      <w:r>
        <w:fldChar w:fldCharType="separate"/>
      </w:r>
      <w:r w:rsidR="00A3291B">
        <w:rPr>
          <w:noProof/>
        </w:rPr>
        <w:t>23</w:t>
      </w:r>
      <w:r>
        <w:fldChar w:fldCharType="end"/>
      </w:r>
      <w:r w:rsidR="0049672D" w:rsidRPr="0049672D">
        <w:t xml:space="preserve"> Giao diện danh sách hóa đơn</w:t>
      </w:r>
      <w:bookmarkEnd w:id="100"/>
    </w:p>
    <w:p w:rsidR="0049672D" w:rsidRPr="004A2C32" w:rsidRDefault="0049672D">
      <w:pPr>
        <w:rPr>
          <w:rFonts w:eastAsia="Calibri"/>
          <w:noProof/>
          <w:spacing w:val="-1"/>
          <w:szCs w:val="28"/>
        </w:rPr>
      </w:pPr>
      <w:r w:rsidRPr="004A2C32">
        <w:rPr>
          <w:noProof/>
        </w:rPr>
        <w:br w:type="page"/>
      </w:r>
    </w:p>
    <w:p w:rsidR="00AB1983" w:rsidRPr="004A2C32" w:rsidRDefault="0049672D" w:rsidP="00513D9B">
      <w:pPr>
        <w:pStyle w:val="Noidung"/>
        <w:rPr>
          <w:noProof/>
          <w:sz w:val="28"/>
        </w:rPr>
      </w:pPr>
      <w:r w:rsidRPr="004A2C32">
        <w:rPr>
          <w:noProof/>
          <w:sz w:val="28"/>
        </w:rPr>
        <w:lastRenderedPageBreak/>
        <w:t>Chọn chi tiết để xem toàn bộ chi tiết phiếu hóa đơn.</w:t>
      </w:r>
    </w:p>
    <w:p w:rsidR="004016EB" w:rsidRDefault="00AB1983" w:rsidP="004016EB">
      <w:pPr>
        <w:pStyle w:val="Noidung"/>
        <w:keepNext/>
        <w:jc w:val="center"/>
      </w:pPr>
      <w:r w:rsidRPr="007C2E32">
        <w:rPr>
          <w:noProof/>
          <w:lang w:eastAsia="vi-VN"/>
        </w:rPr>
        <w:drawing>
          <wp:inline distT="0" distB="0" distL="0" distR="0" wp14:anchorId="301B9EBD" wp14:editId="2EA578CD">
            <wp:extent cx="5943600" cy="2265219"/>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265219"/>
                    </a:xfrm>
                    <a:prstGeom prst="rect">
                      <a:avLst/>
                    </a:prstGeom>
                  </pic:spPr>
                </pic:pic>
              </a:graphicData>
            </a:graphic>
          </wp:inline>
        </w:drawing>
      </w:r>
    </w:p>
    <w:p w:rsidR="00F14E2F" w:rsidRPr="0049672D" w:rsidRDefault="004016EB" w:rsidP="00FF17CB">
      <w:pPr>
        <w:pStyle w:val="Caption"/>
        <w:rPr>
          <w:b/>
          <w:noProof/>
          <w:sz w:val="36"/>
        </w:rPr>
      </w:pPr>
      <w:bookmarkStart w:id="101" w:name="_Toc27044722"/>
      <w:r>
        <w:t xml:space="preserve">Hình 3. </w:t>
      </w:r>
      <w:r>
        <w:fldChar w:fldCharType="begin"/>
      </w:r>
      <w:r>
        <w:instrText xml:space="preserve"> SEQ Hình_3. \* ARABIC </w:instrText>
      </w:r>
      <w:r>
        <w:fldChar w:fldCharType="separate"/>
      </w:r>
      <w:r w:rsidR="00A3291B">
        <w:rPr>
          <w:noProof/>
        </w:rPr>
        <w:t>24</w:t>
      </w:r>
      <w:r>
        <w:fldChar w:fldCharType="end"/>
      </w:r>
      <w:r w:rsidR="0049672D" w:rsidRPr="0049672D">
        <w:t xml:space="preserve"> </w:t>
      </w:r>
      <w:r w:rsidR="0049672D" w:rsidRPr="00BA6A73">
        <w:t>Giao diện</w:t>
      </w:r>
      <w:r w:rsidR="0049672D" w:rsidRPr="0049672D">
        <w:t xml:space="preserve"> chi tiết hóa đơn</w:t>
      </w:r>
      <w:bookmarkEnd w:id="101"/>
    </w:p>
    <w:p w:rsidR="00513D9B" w:rsidRPr="007C2E32" w:rsidRDefault="00672BCF" w:rsidP="007762E6">
      <w:pPr>
        <w:pStyle w:val="Heading3"/>
        <w:numPr>
          <w:ilvl w:val="0"/>
          <w:numId w:val="16"/>
        </w:numPr>
        <w:rPr>
          <w:rFonts w:cs="Times New Roman"/>
          <w:noProof/>
        </w:rPr>
      </w:pPr>
      <w:bookmarkStart w:id="102" w:name="_Toc27046431"/>
      <w:r w:rsidRPr="007C2E32">
        <w:rPr>
          <w:rFonts w:cs="Times New Roman"/>
          <w:noProof/>
        </w:rPr>
        <w:t>D</w:t>
      </w:r>
      <w:r w:rsidR="00513D9B" w:rsidRPr="007C2E32">
        <w:rPr>
          <w:rFonts w:cs="Times New Roman"/>
          <w:noProof/>
        </w:rPr>
        <w:t>anh sách nhân viên</w:t>
      </w:r>
      <w:bookmarkEnd w:id="102"/>
    </w:p>
    <w:p w:rsidR="0049672D" w:rsidRPr="0049672D" w:rsidRDefault="0049672D" w:rsidP="0049672D">
      <w:pPr>
        <w:pStyle w:val="Noidung"/>
        <w:keepNext/>
        <w:jc w:val="left"/>
      </w:pPr>
      <w:r w:rsidRPr="0049672D">
        <w:t>Giao diện này là giao diện chỉ cho người có chức vụ là quản lý xem. Nếu admin là người quản lý thì chon vào mụ</w:t>
      </w:r>
      <w:r>
        <w:t xml:space="preserve">c </w:t>
      </w:r>
      <w:r w:rsidRPr="0049672D">
        <w:t>menu và chọn vào nhân viên để hiển thị trang này.</w:t>
      </w:r>
    </w:p>
    <w:p w:rsidR="004016EB" w:rsidRDefault="00513D9B" w:rsidP="004016EB">
      <w:pPr>
        <w:pStyle w:val="Noidung"/>
        <w:keepNext/>
        <w:jc w:val="center"/>
      </w:pPr>
      <w:r w:rsidRPr="007C2E32">
        <w:rPr>
          <w:noProof/>
          <w:lang w:eastAsia="vi-VN"/>
        </w:rPr>
        <w:drawing>
          <wp:inline distT="0" distB="0" distL="0" distR="0" wp14:anchorId="1D181688" wp14:editId="402532E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3275"/>
                    </a:xfrm>
                    <a:prstGeom prst="rect">
                      <a:avLst/>
                    </a:prstGeom>
                  </pic:spPr>
                </pic:pic>
              </a:graphicData>
            </a:graphic>
          </wp:inline>
        </w:drawing>
      </w:r>
    </w:p>
    <w:p w:rsidR="00513D9B" w:rsidRPr="0049672D" w:rsidRDefault="004016EB" w:rsidP="00FF17CB">
      <w:pPr>
        <w:pStyle w:val="Caption"/>
        <w:rPr>
          <w:b/>
          <w:noProof/>
          <w:sz w:val="36"/>
        </w:rPr>
      </w:pPr>
      <w:bookmarkStart w:id="103" w:name="_Toc27044723"/>
      <w:r>
        <w:t xml:space="preserve">Hình 3. </w:t>
      </w:r>
      <w:r>
        <w:fldChar w:fldCharType="begin"/>
      </w:r>
      <w:r>
        <w:instrText xml:space="preserve"> SEQ Hình_3. \* ARABIC </w:instrText>
      </w:r>
      <w:r>
        <w:fldChar w:fldCharType="separate"/>
      </w:r>
      <w:r w:rsidR="00A3291B">
        <w:rPr>
          <w:noProof/>
        </w:rPr>
        <w:t>25</w:t>
      </w:r>
      <w:r>
        <w:fldChar w:fldCharType="end"/>
      </w:r>
      <w:r w:rsidR="00FF17CB" w:rsidRPr="00FF17CB">
        <w:t xml:space="preserve"> </w:t>
      </w:r>
      <w:r w:rsidR="0049672D" w:rsidRPr="00BA6A73">
        <w:t>Giao diện</w:t>
      </w:r>
      <w:r w:rsidR="0049672D" w:rsidRPr="0049672D">
        <w:t xml:space="preserve"> danh sách nhân viên</w:t>
      </w:r>
      <w:bookmarkEnd w:id="103"/>
    </w:p>
    <w:p w:rsidR="00513D9B" w:rsidRPr="0049672D" w:rsidRDefault="0049672D" w:rsidP="00513D9B">
      <w:pPr>
        <w:pStyle w:val="Noidung"/>
        <w:rPr>
          <w:noProof/>
          <w:sz w:val="28"/>
        </w:rPr>
      </w:pPr>
      <w:r w:rsidRPr="0049672D">
        <w:rPr>
          <w:noProof/>
          <w:sz w:val="28"/>
        </w:rPr>
        <w:lastRenderedPageBreak/>
        <w:t>Chọ</w:t>
      </w:r>
      <w:r>
        <w:rPr>
          <w:noProof/>
          <w:sz w:val="28"/>
        </w:rPr>
        <w:t>n thêm nhân viên trên</w:t>
      </w:r>
      <w:r w:rsidRPr="0049672D">
        <w:rPr>
          <w:noProof/>
          <w:sz w:val="28"/>
        </w:rPr>
        <w:t xml:space="preserve"> trang</w:t>
      </w:r>
      <w:r>
        <w:rPr>
          <w:noProof/>
          <w:sz w:val="28"/>
        </w:rPr>
        <w:t xml:space="preserve"> </w:t>
      </w:r>
      <w:r w:rsidRPr="0049672D">
        <w:rPr>
          <w:noProof/>
          <w:sz w:val="28"/>
        </w:rPr>
        <w:t>danh sách nhân viên để giao diện thêm nhân viên hiện lên. Điền đầy đủ thông tin sau đó nhấn nút thêm để xác nhận thêm nhân viên.</w:t>
      </w:r>
    </w:p>
    <w:p w:rsidR="004016EB" w:rsidRDefault="00513D9B" w:rsidP="004016EB">
      <w:pPr>
        <w:pStyle w:val="Noidung"/>
        <w:keepNext/>
        <w:jc w:val="center"/>
      </w:pPr>
      <w:r w:rsidRPr="007C2E32">
        <w:rPr>
          <w:noProof/>
          <w:lang w:eastAsia="vi-VN"/>
        </w:rPr>
        <w:drawing>
          <wp:inline distT="0" distB="0" distL="0" distR="0" wp14:anchorId="6E1DA28C" wp14:editId="01F1D9A3">
            <wp:extent cx="5943600" cy="270163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701637"/>
                    </a:xfrm>
                    <a:prstGeom prst="rect">
                      <a:avLst/>
                    </a:prstGeom>
                  </pic:spPr>
                </pic:pic>
              </a:graphicData>
            </a:graphic>
          </wp:inline>
        </w:drawing>
      </w:r>
    </w:p>
    <w:p w:rsidR="00513D9B" w:rsidRPr="0049672D" w:rsidRDefault="004016EB" w:rsidP="00FF17CB">
      <w:pPr>
        <w:pStyle w:val="Caption"/>
        <w:rPr>
          <w:b/>
          <w:noProof/>
          <w:sz w:val="36"/>
        </w:rPr>
      </w:pPr>
      <w:bookmarkStart w:id="104" w:name="_Toc27044724"/>
      <w:r>
        <w:t xml:space="preserve">Hình 3. </w:t>
      </w:r>
      <w:r>
        <w:fldChar w:fldCharType="begin"/>
      </w:r>
      <w:r>
        <w:instrText xml:space="preserve"> SEQ Hình_3. \* ARABIC </w:instrText>
      </w:r>
      <w:r>
        <w:fldChar w:fldCharType="separate"/>
      </w:r>
      <w:r w:rsidR="00A3291B">
        <w:rPr>
          <w:noProof/>
        </w:rPr>
        <w:t>26</w:t>
      </w:r>
      <w:r>
        <w:fldChar w:fldCharType="end"/>
      </w:r>
      <w:r w:rsidR="00FF17CB" w:rsidRPr="00FF17CB">
        <w:t xml:space="preserve"> </w:t>
      </w:r>
      <w:r w:rsidR="0049672D" w:rsidRPr="0049672D">
        <w:t xml:space="preserve"> Giao diện thêm nhân viên</w:t>
      </w:r>
      <w:bookmarkEnd w:id="104"/>
    </w:p>
    <w:p w:rsidR="0049672D" w:rsidRPr="0049672D" w:rsidRDefault="0049672D" w:rsidP="0049672D">
      <w:pPr>
        <w:pStyle w:val="Noidung"/>
        <w:rPr>
          <w:noProof/>
          <w:sz w:val="28"/>
        </w:rPr>
      </w:pPr>
      <w:r w:rsidRPr="0049672D">
        <w:rPr>
          <w:noProof/>
          <w:sz w:val="28"/>
        </w:rPr>
        <w:t>Chọ</w:t>
      </w:r>
      <w:r>
        <w:rPr>
          <w:noProof/>
          <w:sz w:val="28"/>
        </w:rPr>
        <w:t xml:space="preserve">n </w:t>
      </w:r>
      <w:r w:rsidR="009B4D92" w:rsidRPr="009B4D92">
        <w:rPr>
          <w:noProof/>
          <w:sz w:val="28"/>
        </w:rPr>
        <w:t>xóa</w:t>
      </w:r>
      <w:r>
        <w:rPr>
          <w:noProof/>
          <w:sz w:val="28"/>
        </w:rPr>
        <w:t xml:space="preserve"> trên</w:t>
      </w:r>
      <w:r w:rsidRPr="0049672D">
        <w:rPr>
          <w:noProof/>
          <w:sz w:val="28"/>
        </w:rPr>
        <w:t xml:space="preserve"> trang</w:t>
      </w:r>
      <w:r>
        <w:rPr>
          <w:noProof/>
          <w:sz w:val="28"/>
        </w:rPr>
        <w:t xml:space="preserve"> </w:t>
      </w:r>
      <w:r w:rsidRPr="0049672D">
        <w:rPr>
          <w:noProof/>
          <w:sz w:val="28"/>
        </w:rPr>
        <w:t xml:space="preserve">danh sách nhân viên để giao diện </w:t>
      </w:r>
      <w:r w:rsidR="009B4D92" w:rsidRPr="009B4D92">
        <w:rPr>
          <w:noProof/>
          <w:sz w:val="28"/>
        </w:rPr>
        <w:t>xóa</w:t>
      </w:r>
      <w:r w:rsidRPr="0049672D">
        <w:rPr>
          <w:noProof/>
          <w:sz w:val="28"/>
        </w:rPr>
        <w:t xml:space="preserve"> nhân viên hiện lên. </w:t>
      </w:r>
      <w:r w:rsidR="009B4D92" w:rsidRPr="009B4D92">
        <w:rPr>
          <w:noProof/>
          <w:sz w:val="28"/>
        </w:rPr>
        <w:t>S</w:t>
      </w:r>
      <w:r w:rsidRPr="0049672D">
        <w:rPr>
          <w:noProof/>
          <w:sz w:val="28"/>
        </w:rPr>
        <w:t xml:space="preserve">au đó nhấn nút </w:t>
      </w:r>
      <w:r w:rsidR="009B4D92" w:rsidRPr="009B4D92">
        <w:rPr>
          <w:noProof/>
          <w:sz w:val="28"/>
        </w:rPr>
        <w:t>xóa</w:t>
      </w:r>
      <w:r w:rsidRPr="0049672D">
        <w:rPr>
          <w:noProof/>
          <w:sz w:val="28"/>
        </w:rPr>
        <w:t xml:space="preserve"> để xác nhận </w:t>
      </w:r>
      <w:r w:rsidR="009B4D92" w:rsidRPr="009B4D92">
        <w:rPr>
          <w:noProof/>
          <w:sz w:val="28"/>
        </w:rPr>
        <w:t>xóa</w:t>
      </w:r>
      <w:r w:rsidRPr="0049672D">
        <w:rPr>
          <w:noProof/>
          <w:sz w:val="28"/>
        </w:rPr>
        <w:t xml:space="preserve"> nhân viên.</w:t>
      </w:r>
    </w:p>
    <w:p w:rsidR="004016EB" w:rsidRDefault="00D059B7" w:rsidP="004016EB">
      <w:pPr>
        <w:pStyle w:val="Noidung"/>
        <w:keepNext/>
        <w:jc w:val="center"/>
      </w:pPr>
      <w:r w:rsidRPr="007C2E32">
        <w:rPr>
          <w:noProof/>
          <w:lang w:eastAsia="vi-VN"/>
        </w:rPr>
        <w:drawing>
          <wp:inline distT="0" distB="0" distL="0" distR="0" wp14:anchorId="3636F099" wp14:editId="74B8E1C4">
            <wp:extent cx="5943600" cy="283325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833255"/>
                    </a:xfrm>
                    <a:prstGeom prst="rect">
                      <a:avLst/>
                    </a:prstGeom>
                  </pic:spPr>
                </pic:pic>
              </a:graphicData>
            </a:graphic>
          </wp:inline>
        </w:drawing>
      </w:r>
    </w:p>
    <w:p w:rsidR="00D059B7" w:rsidRPr="009B4D92" w:rsidRDefault="004016EB" w:rsidP="00FF17CB">
      <w:pPr>
        <w:pStyle w:val="Caption"/>
        <w:rPr>
          <w:b/>
          <w:noProof/>
          <w:sz w:val="36"/>
        </w:rPr>
      </w:pPr>
      <w:bookmarkStart w:id="105" w:name="_Toc27044725"/>
      <w:r>
        <w:t xml:space="preserve">Hình 3. </w:t>
      </w:r>
      <w:r>
        <w:fldChar w:fldCharType="begin"/>
      </w:r>
      <w:r>
        <w:instrText xml:space="preserve"> SEQ Hình_3. \* ARABIC </w:instrText>
      </w:r>
      <w:r>
        <w:fldChar w:fldCharType="separate"/>
      </w:r>
      <w:r w:rsidR="00A3291B">
        <w:rPr>
          <w:noProof/>
        </w:rPr>
        <w:t>27</w:t>
      </w:r>
      <w:r>
        <w:fldChar w:fldCharType="end"/>
      </w:r>
      <w:r w:rsidR="00FF17CB" w:rsidRPr="00FF17CB">
        <w:t xml:space="preserve"> </w:t>
      </w:r>
      <w:r w:rsidR="009B4D92" w:rsidRPr="009B4D92">
        <w:t>Giao diện xóa nhân viên</w:t>
      </w:r>
      <w:bookmarkEnd w:id="105"/>
    </w:p>
    <w:p w:rsidR="009B4D92" w:rsidRPr="0049672D" w:rsidRDefault="009B4D92" w:rsidP="009B4D92">
      <w:pPr>
        <w:pStyle w:val="Noidung"/>
        <w:rPr>
          <w:noProof/>
          <w:sz w:val="28"/>
        </w:rPr>
      </w:pPr>
      <w:r w:rsidRPr="0049672D">
        <w:rPr>
          <w:noProof/>
          <w:sz w:val="28"/>
        </w:rPr>
        <w:lastRenderedPageBreak/>
        <w:t>Chọ</w:t>
      </w:r>
      <w:r>
        <w:rPr>
          <w:noProof/>
          <w:sz w:val="28"/>
        </w:rPr>
        <w:t xml:space="preserve">n </w:t>
      </w:r>
      <w:r w:rsidRPr="009B4D92">
        <w:rPr>
          <w:noProof/>
          <w:sz w:val="28"/>
        </w:rPr>
        <w:t>sửa</w:t>
      </w:r>
      <w:r>
        <w:rPr>
          <w:noProof/>
          <w:sz w:val="28"/>
        </w:rPr>
        <w:t xml:space="preserve"> nhân viên trên</w:t>
      </w:r>
      <w:r w:rsidRPr="0049672D">
        <w:rPr>
          <w:noProof/>
          <w:sz w:val="28"/>
        </w:rPr>
        <w:t xml:space="preserve"> trang</w:t>
      </w:r>
      <w:r>
        <w:rPr>
          <w:noProof/>
          <w:sz w:val="28"/>
        </w:rPr>
        <w:t xml:space="preserve"> </w:t>
      </w:r>
      <w:r w:rsidRPr="0049672D">
        <w:rPr>
          <w:noProof/>
          <w:sz w:val="28"/>
        </w:rPr>
        <w:t xml:space="preserve">danh sách nhân viên để giao diện </w:t>
      </w:r>
      <w:r w:rsidRPr="009B4D92">
        <w:rPr>
          <w:noProof/>
          <w:sz w:val="28"/>
        </w:rPr>
        <w:t>sửa</w:t>
      </w:r>
      <w:r w:rsidRPr="0049672D">
        <w:rPr>
          <w:noProof/>
          <w:sz w:val="28"/>
        </w:rPr>
        <w:t xml:space="preserve"> nhân viên hiện lên. Điền đầy đủ thông tin sau đó nhấn nút </w:t>
      </w:r>
      <w:r w:rsidRPr="009B4D92">
        <w:rPr>
          <w:noProof/>
          <w:sz w:val="28"/>
        </w:rPr>
        <w:t>lưu</w:t>
      </w:r>
      <w:r w:rsidRPr="0049672D">
        <w:rPr>
          <w:noProof/>
          <w:sz w:val="28"/>
        </w:rPr>
        <w:t xml:space="preserve"> để xác nhận </w:t>
      </w:r>
      <w:r w:rsidRPr="009B4D92">
        <w:rPr>
          <w:noProof/>
          <w:sz w:val="28"/>
        </w:rPr>
        <w:t>sửa</w:t>
      </w:r>
      <w:r w:rsidRPr="0049672D">
        <w:rPr>
          <w:noProof/>
          <w:sz w:val="28"/>
        </w:rPr>
        <w:t xml:space="preserve"> nhân viên.</w:t>
      </w:r>
    </w:p>
    <w:p w:rsidR="004016EB" w:rsidRDefault="00D059B7" w:rsidP="004016EB">
      <w:pPr>
        <w:pStyle w:val="Noidung"/>
        <w:keepNext/>
        <w:jc w:val="center"/>
      </w:pPr>
      <w:r w:rsidRPr="007C2E32">
        <w:rPr>
          <w:noProof/>
          <w:lang w:eastAsia="vi-VN"/>
        </w:rPr>
        <w:drawing>
          <wp:inline distT="0" distB="0" distL="0" distR="0" wp14:anchorId="73BA1848" wp14:editId="45427A91">
            <wp:extent cx="5943600" cy="263929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639291"/>
                    </a:xfrm>
                    <a:prstGeom prst="rect">
                      <a:avLst/>
                    </a:prstGeom>
                  </pic:spPr>
                </pic:pic>
              </a:graphicData>
            </a:graphic>
          </wp:inline>
        </w:drawing>
      </w:r>
    </w:p>
    <w:p w:rsidR="00D059B7" w:rsidRPr="009B4D92" w:rsidRDefault="004016EB" w:rsidP="00FF17CB">
      <w:pPr>
        <w:pStyle w:val="Caption"/>
        <w:rPr>
          <w:b/>
          <w:noProof/>
          <w:sz w:val="36"/>
        </w:rPr>
      </w:pPr>
      <w:bookmarkStart w:id="106" w:name="_Toc27044726"/>
      <w:r>
        <w:t xml:space="preserve">Hình 3. </w:t>
      </w:r>
      <w:r>
        <w:fldChar w:fldCharType="begin"/>
      </w:r>
      <w:r>
        <w:instrText xml:space="preserve"> SEQ Hình_3. \* ARABIC </w:instrText>
      </w:r>
      <w:r>
        <w:fldChar w:fldCharType="separate"/>
      </w:r>
      <w:r w:rsidR="00A3291B">
        <w:rPr>
          <w:noProof/>
        </w:rPr>
        <w:t>28</w:t>
      </w:r>
      <w:r>
        <w:fldChar w:fldCharType="end"/>
      </w:r>
      <w:r w:rsidR="009B4D92" w:rsidRPr="009B4D92">
        <w:t xml:space="preserve"> Giao diện sửa nhân viên</w:t>
      </w:r>
      <w:bookmarkEnd w:id="106"/>
    </w:p>
    <w:p w:rsidR="009B4D92" w:rsidRPr="0049672D" w:rsidRDefault="009B4D92" w:rsidP="009B4D92">
      <w:pPr>
        <w:pStyle w:val="Noidung"/>
        <w:rPr>
          <w:noProof/>
          <w:sz w:val="28"/>
        </w:rPr>
      </w:pPr>
      <w:r w:rsidRPr="0049672D">
        <w:rPr>
          <w:noProof/>
          <w:sz w:val="28"/>
        </w:rPr>
        <w:t>Chọ</w:t>
      </w:r>
      <w:r>
        <w:rPr>
          <w:noProof/>
          <w:sz w:val="28"/>
        </w:rPr>
        <w:t xml:space="preserve">n </w:t>
      </w:r>
      <w:r w:rsidRPr="009B4D92">
        <w:rPr>
          <w:noProof/>
          <w:sz w:val="28"/>
        </w:rPr>
        <w:t>chi tiết</w:t>
      </w:r>
      <w:r>
        <w:rPr>
          <w:noProof/>
          <w:sz w:val="28"/>
        </w:rPr>
        <w:t xml:space="preserve"> trên</w:t>
      </w:r>
      <w:r w:rsidRPr="0049672D">
        <w:rPr>
          <w:noProof/>
          <w:sz w:val="28"/>
        </w:rPr>
        <w:t xml:space="preserve"> trang</w:t>
      </w:r>
      <w:r>
        <w:rPr>
          <w:noProof/>
          <w:sz w:val="28"/>
        </w:rPr>
        <w:t xml:space="preserve"> </w:t>
      </w:r>
      <w:r w:rsidRPr="0049672D">
        <w:rPr>
          <w:noProof/>
          <w:sz w:val="28"/>
        </w:rPr>
        <w:t xml:space="preserve">danh sách nhân viên để giao diện </w:t>
      </w:r>
      <w:r w:rsidRPr="009B4D92">
        <w:rPr>
          <w:noProof/>
          <w:sz w:val="28"/>
        </w:rPr>
        <w:t>chi tiết</w:t>
      </w:r>
      <w:r w:rsidRPr="0049672D">
        <w:rPr>
          <w:noProof/>
          <w:sz w:val="28"/>
        </w:rPr>
        <w:t xml:space="preserve"> nhân viên hiện lên. </w:t>
      </w:r>
    </w:p>
    <w:p w:rsidR="004016EB" w:rsidRDefault="00672BCF" w:rsidP="004016EB">
      <w:pPr>
        <w:pStyle w:val="Noidung"/>
        <w:keepNext/>
        <w:jc w:val="center"/>
      </w:pPr>
      <w:r w:rsidRPr="007C2E32">
        <w:rPr>
          <w:noProof/>
          <w:lang w:eastAsia="vi-VN"/>
        </w:rPr>
        <w:drawing>
          <wp:inline distT="0" distB="0" distL="0" distR="0" wp14:anchorId="2264E29F" wp14:editId="1356AE5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3275"/>
                    </a:xfrm>
                    <a:prstGeom prst="rect">
                      <a:avLst/>
                    </a:prstGeom>
                  </pic:spPr>
                </pic:pic>
              </a:graphicData>
            </a:graphic>
          </wp:inline>
        </w:drawing>
      </w:r>
    </w:p>
    <w:p w:rsidR="00672BCF" w:rsidRPr="009B4D92" w:rsidRDefault="004016EB" w:rsidP="00FF17CB">
      <w:pPr>
        <w:pStyle w:val="Caption"/>
        <w:rPr>
          <w:b/>
          <w:noProof/>
          <w:sz w:val="36"/>
        </w:rPr>
      </w:pPr>
      <w:bookmarkStart w:id="107" w:name="_Toc27044727"/>
      <w:r>
        <w:t xml:space="preserve">Hình 3. </w:t>
      </w:r>
      <w:r>
        <w:fldChar w:fldCharType="begin"/>
      </w:r>
      <w:r>
        <w:instrText xml:space="preserve"> SEQ Hình_3. \* ARABIC </w:instrText>
      </w:r>
      <w:r>
        <w:fldChar w:fldCharType="separate"/>
      </w:r>
      <w:r w:rsidR="00A3291B">
        <w:rPr>
          <w:noProof/>
        </w:rPr>
        <w:t>29</w:t>
      </w:r>
      <w:r>
        <w:fldChar w:fldCharType="end"/>
      </w:r>
      <w:r w:rsidR="00FF17CB" w:rsidRPr="00FF17CB">
        <w:t xml:space="preserve"> </w:t>
      </w:r>
      <w:r w:rsidR="009B4D92" w:rsidRPr="009B4D92">
        <w:t>Giao diên xem chi tiết nhân viên</w:t>
      </w:r>
      <w:bookmarkEnd w:id="107"/>
    </w:p>
    <w:p w:rsidR="00F14E2F" w:rsidRPr="007C2E32" w:rsidRDefault="00F14E2F" w:rsidP="007762E6">
      <w:pPr>
        <w:pStyle w:val="Heading3"/>
        <w:numPr>
          <w:ilvl w:val="0"/>
          <w:numId w:val="16"/>
        </w:numPr>
        <w:rPr>
          <w:rFonts w:cs="Times New Roman"/>
          <w:noProof/>
        </w:rPr>
      </w:pPr>
      <w:bookmarkStart w:id="108" w:name="_Toc27046432"/>
      <w:r w:rsidRPr="007C2E32">
        <w:rPr>
          <w:rFonts w:cs="Times New Roman"/>
          <w:noProof/>
        </w:rPr>
        <w:lastRenderedPageBreak/>
        <w:t>Danh sách khách hàng</w:t>
      </w:r>
      <w:bookmarkEnd w:id="108"/>
    </w:p>
    <w:p w:rsidR="009B4D92" w:rsidRPr="009B4D92" w:rsidRDefault="009B4D92" w:rsidP="009B4D92">
      <w:pPr>
        <w:pStyle w:val="Noidung"/>
        <w:keepNext/>
        <w:jc w:val="left"/>
      </w:pPr>
      <w:r w:rsidRPr="009B4D92">
        <w:rPr>
          <w:sz w:val="28"/>
        </w:rPr>
        <w:t>Giao diện này là giao diện xem danh sách khách hàng.</w:t>
      </w:r>
      <w:r w:rsidRPr="009B4D92">
        <w:t xml:space="preserve"> </w:t>
      </w:r>
    </w:p>
    <w:p w:rsidR="004016EB" w:rsidRDefault="009156E7" w:rsidP="004016EB">
      <w:pPr>
        <w:keepNext/>
        <w:jc w:val="center"/>
      </w:pPr>
      <w:r w:rsidRPr="007C2E32">
        <w:rPr>
          <w:noProof/>
          <w:lang w:eastAsia="vi-VN"/>
        </w:rPr>
        <w:drawing>
          <wp:inline distT="0" distB="0" distL="0" distR="0" wp14:anchorId="7F6B7C32" wp14:editId="598891A2">
            <wp:extent cx="5943600" cy="26531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653145"/>
                    </a:xfrm>
                    <a:prstGeom prst="rect">
                      <a:avLst/>
                    </a:prstGeom>
                  </pic:spPr>
                </pic:pic>
              </a:graphicData>
            </a:graphic>
          </wp:inline>
        </w:drawing>
      </w:r>
    </w:p>
    <w:p w:rsidR="00F14E2F" w:rsidRPr="009B4D92" w:rsidRDefault="004016EB" w:rsidP="00FF17CB">
      <w:pPr>
        <w:pStyle w:val="Caption"/>
        <w:rPr>
          <w:noProof/>
        </w:rPr>
      </w:pPr>
      <w:bookmarkStart w:id="109" w:name="_Toc27044728"/>
      <w:r>
        <w:t xml:space="preserve">Hình 3. </w:t>
      </w:r>
      <w:r>
        <w:fldChar w:fldCharType="begin"/>
      </w:r>
      <w:r>
        <w:instrText xml:space="preserve"> SEQ Hình_3. \* ARABIC </w:instrText>
      </w:r>
      <w:r>
        <w:fldChar w:fldCharType="separate"/>
      </w:r>
      <w:r w:rsidR="00A3291B">
        <w:rPr>
          <w:noProof/>
        </w:rPr>
        <w:t>30</w:t>
      </w:r>
      <w:r>
        <w:fldChar w:fldCharType="end"/>
      </w:r>
      <w:r w:rsidR="00FF17CB" w:rsidRPr="00FF17CB">
        <w:t xml:space="preserve"> </w:t>
      </w:r>
      <w:r w:rsidR="009B4D92" w:rsidRPr="009B4D92">
        <w:t xml:space="preserve"> Giao diện danh sách khách hàng</w:t>
      </w:r>
      <w:bookmarkEnd w:id="109"/>
    </w:p>
    <w:p w:rsidR="009B4D92" w:rsidRPr="0049672D" w:rsidRDefault="009B4D92" w:rsidP="009B4D92">
      <w:pPr>
        <w:pStyle w:val="Noidung"/>
        <w:rPr>
          <w:noProof/>
          <w:sz w:val="28"/>
        </w:rPr>
      </w:pPr>
      <w:r w:rsidRPr="0049672D">
        <w:rPr>
          <w:noProof/>
          <w:sz w:val="28"/>
        </w:rPr>
        <w:t>Chọ</w:t>
      </w:r>
      <w:r>
        <w:rPr>
          <w:noProof/>
          <w:sz w:val="28"/>
        </w:rPr>
        <w:t xml:space="preserve">n </w:t>
      </w:r>
      <w:r w:rsidRPr="009B4D92">
        <w:rPr>
          <w:noProof/>
          <w:sz w:val="28"/>
        </w:rPr>
        <w:t>sửa</w:t>
      </w:r>
      <w:r>
        <w:rPr>
          <w:noProof/>
          <w:sz w:val="28"/>
        </w:rPr>
        <w:t xml:space="preserve"> </w:t>
      </w:r>
      <w:r w:rsidRPr="009B4D92">
        <w:rPr>
          <w:noProof/>
          <w:sz w:val="28"/>
        </w:rPr>
        <w:t xml:space="preserve">khách hàng </w:t>
      </w:r>
      <w:r>
        <w:rPr>
          <w:noProof/>
          <w:sz w:val="28"/>
        </w:rPr>
        <w:t>trên</w:t>
      </w:r>
      <w:r w:rsidRPr="0049672D">
        <w:rPr>
          <w:noProof/>
          <w:sz w:val="28"/>
        </w:rPr>
        <w:t xml:space="preserve"> trang</w:t>
      </w:r>
      <w:r>
        <w:rPr>
          <w:noProof/>
          <w:sz w:val="28"/>
        </w:rPr>
        <w:t xml:space="preserve"> </w:t>
      </w:r>
      <w:r w:rsidRPr="0049672D">
        <w:rPr>
          <w:noProof/>
          <w:sz w:val="28"/>
        </w:rPr>
        <w:t xml:space="preserve">danh sách </w:t>
      </w:r>
      <w:r w:rsidRPr="009B4D92">
        <w:rPr>
          <w:noProof/>
          <w:sz w:val="28"/>
        </w:rPr>
        <w:t>khách hàng</w:t>
      </w:r>
      <w:r w:rsidRPr="0049672D">
        <w:rPr>
          <w:noProof/>
          <w:sz w:val="28"/>
        </w:rPr>
        <w:t xml:space="preserve"> để giao diện </w:t>
      </w:r>
      <w:r w:rsidRPr="009B4D92">
        <w:rPr>
          <w:noProof/>
          <w:sz w:val="28"/>
        </w:rPr>
        <w:t>sửa</w:t>
      </w:r>
      <w:r w:rsidRPr="0049672D">
        <w:rPr>
          <w:noProof/>
          <w:sz w:val="28"/>
        </w:rPr>
        <w:t xml:space="preserve"> </w:t>
      </w:r>
      <w:r w:rsidRPr="009B4D92">
        <w:rPr>
          <w:noProof/>
          <w:sz w:val="28"/>
        </w:rPr>
        <w:t>khách hàng</w:t>
      </w:r>
      <w:r w:rsidRPr="0049672D">
        <w:rPr>
          <w:noProof/>
          <w:sz w:val="28"/>
        </w:rPr>
        <w:t xml:space="preserve"> hiện lên. Điền đầy đủ thông tin</w:t>
      </w:r>
      <w:r w:rsidRPr="009B4D92">
        <w:rPr>
          <w:noProof/>
          <w:sz w:val="28"/>
        </w:rPr>
        <w:t xml:space="preserve"> được quyền sửa như họ</w:t>
      </w:r>
      <w:r>
        <w:rPr>
          <w:noProof/>
          <w:sz w:val="28"/>
        </w:rPr>
        <w:t xml:space="preserve"> tên khách, </w:t>
      </w:r>
      <w:r w:rsidRPr="009B4D92">
        <w:rPr>
          <w:noProof/>
          <w:sz w:val="28"/>
        </w:rPr>
        <w:t>chứng minh thư, số</w:t>
      </w:r>
      <w:r>
        <w:rPr>
          <w:noProof/>
          <w:sz w:val="28"/>
        </w:rPr>
        <w:t xml:space="preserve"> </w:t>
      </w:r>
      <w:r w:rsidRPr="009B4D92">
        <w:rPr>
          <w:noProof/>
          <w:sz w:val="28"/>
        </w:rPr>
        <w:t>điện thoại.</w:t>
      </w:r>
      <w:r>
        <w:rPr>
          <w:noProof/>
          <w:sz w:val="28"/>
        </w:rPr>
        <w:t xml:space="preserve"> </w:t>
      </w:r>
      <w:r w:rsidRPr="009B4D92">
        <w:rPr>
          <w:noProof/>
          <w:sz w:val="28"/>
        </w:rPr>
        <w:t>S</w:t>
      </w:r>
      <w:r w:rsidRPr="0049672D">
        <w:rPr>
          <w:noProof/>
          <w:sz w:val="28"/>
        </w:rPr>
        <w:t xml:space="preserve">au đó nhấn nút </w:t>
      </w:r>
      <w:r w:rsidRPr="009B4D92">
        <w:rPr>
          <w:noProof/>
          <w:sz w:val="28"/>
        </w:rPr>
        <w:t>sửa</w:t>
      </w:r>
      <w:r w:rsidRPr="0049672D">
        <w:rPr>
          <w:noProof/>
          <w:sz w:val="28"/>
        </w:rPr>
        <w:t xml:space="preserve"> để xác nhận </w:t>
      </w:r>
      <w:r w:rsidRPr="009B4D92">
        <w:rPr>
          <w:noProof/>
          <w:sz w:val="28"/>
        </w:rPr>
        <w:t>sửa</w:t>
      </w:r>
      <w:r>
        <w:rPr>
          <w:noProof/>
          <w:sz w:val="28"/>
        </w:rPr>
        <w:t xml:space="preserve"> </w:t>
      </w:r>
      <w:r w:rsidRPr="009B4D92">
        <w:rPr>
          <w:noProof/>
          <w:sz w:val="28"/>
        </w:rPr>
        <w:t>khách hàng</w:t>
      </w:r>
      <w:r w:rsidRPr="0049672D">
        <w:rPr>
          <w:noProof/>
          <w:sz w:val="28"/>
        </w:rPr>
        <w:t>.</w:t>
      </w:r>
    </w:p>
    <w:p w:rsidR="004016EB" w:rsidRDefault="009156E7" w:rsidP="004016EB">
      <w:pPr>
        <w:keepNext/>
        <w:jc w:val="center"/>
      </w:pPr>
      <w:r w:rsidRPr="007C2E32">
        <w:rPr>
          <w:noProof/>
          <w:lang w:eastAsia="vi-VN"/>
        </w:rPr>
        <w:drawing>
          <wp:inline distT="0" distB="0" distL="0" distR="0" wp14:anchorId="6747DD46" wp14:editId="4B00B613">
            <wp:extent cx="5943600" cy="230678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306782"/>
                    </a:xfrm>
                    <a:prstGeom prst="rect">
                      <a:avLst/>
                    </a:prstGeom>
                  </pic:spPr>
                </pic:pic>
              </a:graphicData>
            </a:graphic>
          </wp:inline>
        </w:drawing>
      </w:r>
    </w:p>
    <w:p w:rsidR="009156E7" w:rsidRPr="004A2C32" w:rsidRDefault="004016EB" w:rsidP="00FF17CB">
      <w:pPr>
        <w:pStyle w:val="Caption"/>
        <w:rPr>
          <w:noProof/>
        </w:rPr>
      </w:pPr>
      <w:bookmarkStart w:id="110" w:name="_Toc27044729"/>
      <w:r>
        <w:t xml:space="preserve">Hình 3. </w:t>
      </w:r>
      <w:r>
        <w:fldChar w:fldCharType="begin"/>
      </w:r>
      <w:r>
        <w:instrText xml:space="preserve"> SEQ Hình_3. \* ARABIC </w:instrText>
      </w:r>
      <w:r>
        <w:fldChar w:fldCharType="separate"/>
      </w:r>
      <w:r w:rsidR="00A3291B">
        <w:rPr>
          <w:noProof/>
        </w:rPr>
        <w:t>31</w:t>
      </w:r>
      <w:r>
        <w:fldChar w:fldCharType="end"/>
      </w:r>
      <w:r w:rsidR="00FF17CB" w:rsidRPr="00FF17CB">
        <w:t xml:space="preserve"> </w:t>
      </w:r>
      <w:r w:rsidR="009B4D92" w:rsidRPr="004A2C32">
        <w:t>Giao diện sửa khách hàng</w:t>
      </w:r>
      <w:bookmarkEnd w:id="110"/>
    </w:p>
    <w:p w:rsidR="009156E7" w:rsidRPr="007C2E32" w:rsidRDefault="009156E7" w:rsidP="00F14E2F">
      <w:pPr>
        <w:rPr>
          <w:noProof/>
        </w:rPr>
      </w:pPr>
    </w:p>
    <w:p w:rsidR="004016EB" w:rsidRDefault="009B4D92" w:rsidP="004016EB">
      <w:pPr>
        <w:keepNext/>
      </w:pPr>
      <w:r w:rsidRPr="0049672D">
        <w:rPr>
          <w:noProof/>
        </w:rPr>
        <w:lastRenderedPageBreak/>
        <w:t>Chọ</w:t>
      </w:r>
      <w:r>
        <w:rPr>
          <w:noProof/>
        </w:rPr>
        <w:t xml:space="preserve">n </w:t>
      </w:r>
      <w:r w:rsidRPr="009B4D92">
        <w:rPr>
          <w:noProof/>
        </w:rPr>
        <w:t>chi tiết</w:t>
      </w:r>
      <w:r>
        <w:rPr>
          <w:noProof/>
        </w:rPr>
        <w:t xml:space="preserve"> </w:t>
      </w:r>
      <w:r w:rsidRPr="009B4D92">
        <w:rPr>
          <w:noProof/>
        </w:rPr>
        <w:t xml:space="preserve">khách hàng </w:t>
      </w:r>
      <w:r>
        <w:rPr>
          <w:noProof/>
        </w:rPr>
        <w:t>trên</w:t>
      </w:r>
      <w:r w:rsidRPr="0049672D">
        <w:rPr>
          <w:noProof/>
        </w:rPr>
        <w:t xml:space="preserve"> trang</w:t>
      </w:r>
      <w:r>
        <w:rPr>
          <w:noProof/>
        </w:rPr>
        <w:t xml:space="preserve"> </w:t>
      </w:r>
      <w:r w:rsidRPr="0049672D">
        <w:rPr>
          <w:noProof/>
        </w:rPr>
        <w:t xml:space="preserve">danh sách nhân viên để giao diện </w:t>
      </w:r>
      <w:r w:rsidRPr="009B4D92">
        <w:rPr>
          <w:noProof/>
        </w:rPr>
        <w:t>chi tiết</w:t>
      </w:r>
      <w:r w:rsidRPr="0049672D">
        <w:rPr>
          <w:noProof/>
        </w:rPr>
        <w:t xml:space="preserve"> </w:t>
      </w:r>
      <w:r w:rsidRPr="009B4D92">
        <w:rPr>
          <w:noProof/>
        </w:rPr>
        <w:t>khách hàng</w:t>
      </w:r>
      <w:r w:rsidRPr="0049672D">
        <w:rPr>
          <w:noProof/>
        </w:rPr>
        <w:t xml:space="preserve"> hiện lên</w:t>
      </w:r>
      <w:r w:rsidRPr="009B4D92">
        <w:rPr>
          <w:noProof/>
        </w:rPr>
        <w:t>.</w:t>
      </w:r>
      <w:r w:rsidR="009156E7" w:rsidRPr="007C2E32">
        <w:rPr>
          <w:noProof/>
          <w:lang w:eastAsia="vi-VN"/>
        </w:rPr>
        <w:drawing>
          <wp:inline distT="0" distB="0" distL="0" distR="0" wp14:anchorId="7555C31A" wp14:editId="762AB23B">
            <wp:extent cx="5943600" cy="252152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521527"/>
                    </a:xfrm>
                    <a:prstGeom prst="rect">
                      <a:avLst/>
                    </a:prstGeom>
                  </pic:spPr>
                </pic:pic>
              </a:graphicData>
            </a:graphic>
          </wp:inline>
        </w:drawing>
      </w:r>
    </w:p>
    <w:p w:rsidR="009B4D92" w:rsidRPr="009B4D92" w:rsidRDefault="004016EB" w:rsidP="00FF17CB">
      <w:pPr>
        <w:pStyle w:val="Caption"/>
      </w:pPr>
      <w:bookmarkStart w:id="111" w:name="_Toc27044730"/>
      <w:r>
        <w:t xml:space="preserve">Hình 3. </w:t>
      </w:r>
      <w:r>
        <w:fldChar w:fldCharType="begin"/>
      </w:r>
      <w:r>
        <w:instrText xml:space="preserve"> SEQ Hình_3. \* ARABIC </w:instrText>
      </w:r>
      <w:r>
        <w:fldChar w:fldCharType="separate"/>
      </w:r>
      <w:r w:rsidR="00A3291B">
        <w:rPr>
          <w:noProof/>
        </w:rPr>
        <w:t>32</w:t>
      </w:r>
      <w:r>
        <w:fldChar w:fldCharType="end"/>
      </w:r>
      <w:r w:rsidR="00FF17CB" w:rsidRPr="00FF17CB">
        <w:t xml:space="preserve"> </w:t>
      </w:r>
      <w:r w:rsidR="009B4D92" w:rsidRPr="009B4D92">
        <w:t>Giao diện chi tiết khách hàng</w:t>
      </w:r>
      <w:bookmarkEnd w:id="111"/>
    </w:p>
    <w:p w:rsidR="00513D9B" w:rsidRDefault="00513D9B" w:rsidP="007762E6">
      <w:pPr>
        <w:pStyle w:val="Heading3"/>
        <w:numPr>
          <w:ilvl w:val="0"/>
          <w:numId w:val="16"/>
        </w:numPr>
        <w:rPr>
          <w:rFonts w:cs="Times New Roman"/>
          <w:noProof/>
          <w:lang w:val="en-US"/>
        </w:rPr>
      </w:pPr>
      <w:bookmarkStart w:id="112" w:name="_Toc27046433"/>
      <w:r w:rsidRPr="007C2E32">
        <w:rPr>
          <w:rFonts w:cs="Times New Roman"/>
          <w:noProof/>
        </w:rPr>
        <w:t>Gọi dịch vụ</w:t>
      </w:r>
      <w:bookmarkEnd w:id="112"/>
    </w:p>
    <w:p w:rsidR="009B4D92" w:rsidRPr="009B4D92" w:rsidRDefault="009B4D92" w:rsidP="009B4D92">
      <w:pPr>
        <w:rPr>
          <w:lang w:val="en-US"/>
        </w:rPr>
      </w:pPr>
      <w:r>
        <w:rPr>
          <w:lang w:val="en-US"/>
        </w:rPr>
        <w:t>Giao diện này hiên dánh sách các phòng đang có khách.</w:t>
      </w:r>
    </w:p>
    <w:p w:rsidR="004016EB" w:rsidRDefault="00513D9B" w:rsidP="004016EB">
      <w:pPr>
        <w:pStyle w:val="Noidung"/>
        <w:keepNext/>
        <w:jc w:val="center"/>
      </w:pPr>
      <w:r w:rsidRPr="007C2E32">
        <w:rPr>
          <w:noProof/>
          <w:lang w:eastAsia="vi-VN"/>
        </w:rPr>
        <w:drawing>
          <wp:inline distT="0" distB="0" distL="0" distR="0" wp14:anchorId="5F046FF4" wp14:editId="4847BA7B">
            <wp:extent cx="5943600" cy="29163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16382"/>
                    </a:xfrm>
                    <a:prstGeom prst="rect">
                      <a:avLst/>
                    </a:prstGeom>
                  </pic:spPr>
                </pic:pic>
              </a:graphicData>
            </a:graphic>
          </wp:inline>
        </w:drawing>
      </w:r>
    </w:p>
    <w:p w:rsidR="00513D9B" w:rsidRDefault="004016EB" w:rsidP="00FF17CB">
      <w:pPr>
        <w:pStyle w:val="Caption"/>
        <w:rPr>
          <w:lang w:val="en-US"/>
        </w:rPr>
      </w:pPr>
      <w:bookmarkStart w:id="113" w:name="_Toc27044731"/>
      <w:r>
        <w:t xml:space="preserve">Hình 3. </w:t>
      </w:r>
      <w:r>
        <w:fldChar w:fldCharType="begin"/>
      </w:r>
      <w:r>
        <w:instrText xml:space="preserve"> SEQ Hình_3. \* ARABIC </w:instrText>
      </w:r>
      <w:r>
        <w:fldChar w:fldCharType="separate"/>
      </w:r>
      <w:r w:rsidR="00A3291B">
        <w:rPr>
          <w:noProof/>
        </w:rPr>
        <w:t>33</w:t>
      </w:r>
      <w:r>
        <w:fldChar w:fldCharType="end"/>
      </w:r>
      <w:r w:rsidR="009B4D92">
        <w:rPr>
          <w:lang w:val="en-US"/>
        </w:rPr>
        <w:t xml:space="preserve"> Giao diện gọi dich vụ</w:t>
      </w:r>
      <w:bookmarkEnd w:id="113"/>
    </w:p>
    <w:p w:rsidR="009B4D92" w:rsidRDefault="009B4D92">
      <w:pPr>
        <w:rPr>
          <w:lang w:val="en-US"/>
        </w:rPr>
      </w:pPr>
      <w:r>
        <w:rPr>
          <w:lang w:val="en-US"/>
        </w:rPr>
        <w:br w:type="page"/>
      </w:r>
    </w:p>
    <w:p w:rsidR="009B4D92" w:rsidRPr="009B4D92" w:rsidRDefault="004E1A9F" w:rsidP="009B4D92">
      <w:pPr>
        <w:rPr>
          <w:lang w:val="en-US"/>
        </w:rPr>
      </w:pPr>
      <w:r>
        <w:rPr>
          <w:lang w:val="en-US"/>
        </w:rPr>
        <w:lastRenderedPageBreak/>
        <w:t xml:space="preserve">Chọn gọi dich vụ để trang gọi dịch vụ cho một phòng nào đó hiện lên. </w:t>
      </w:r>
    </w:p>
    <w:p w:rsidR="004016EB" w:rsidRDefault="00F14E2F" w:rsidP="004016EB">
      <w:pPr>
        <w:keepNext/>
        <w:jc w:val="center"/>
      </w:pPr>
      <w:r w:rsidRPr="007C2E32">
        <w:rPr>
          <w:noProof/>
          <w:lang w:eastAsia="vi-VN"/>
        </w:rPr>
        <w:drawing>
          <wp:inline distT="0" distB="0" distL="0" distR="0" wp14:anchorId="02C9EE88" wp14:editId="17D095D3">
            <wp:extent cx="5943600" cy="209896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098964"/>
                    </a:xfrm>
                    <a:prstGeom prst="rect">
                      <a:avLst/>
                    </a:prstGeom>
                  </pic:spPr>
                </pic:pic>
              </a:graphicData>
            </a:graphic>
          </wp:inline>
        </w:drawing>
      </w:r>
    </w:p>
    <w:p w:rsidR="00F14E2F" w:rsidRPr="00FF17CB" w:rsidRDefault="004016EB" w:rsidP="00FF17CB">
      <w:pPr>
        <w:pStyle w:val="Caption"/>
      </w:pPr>
      <w:bookmarkStart w:id="114" w:name="_Toc27044732"/>
      <w:r>
        <w:t xml:space="preserve">Hình 3. </w:t>
      </w:r>
      <w:r>
        <w:fldChar w:fldCharType="begin"/>
      </w:r>
      <w:r>
        <w:instrText xml:space="preserve"> SEQ Hình_3. \* ARABIC </w:instrText>
      </w:r>
      <w:r>
        <w:fldChar w:fldCharType="separate"/>
      </w:r>
      <w:r w:rsidR="00A3291B">
        <w:rPr>
          <w:noProof/>
        </w:rPr>
        <w:t>34</w:t>
      </w:r>
      <w:r>
        <w:fldChar w:fldCharType="end"/>
      </w:r>
      <w:r w:rsidR="00FF17CB" w:rsidRPr="00FF17CB">
        <w:t xml:space="preserve"> </w:t>
      </w:r>
      <w:r w:rsidR="004E1A9F" w:rsidRPr="004E1A9F">
        <w:t>Giao diện gọi dich vụ của một phòng</w:t>
      </w:r>
      <w:bookmarkEnd w:id="114"/>
    </w:p>
    <w:p w:rsidR="00B142F4" w:rsidRPr="00B142F4" w:rsidRDefault="00B142F4" w:rsidP="00B142F4">
      <w:pPr>
        <w:rPr>
          <w:lang w:val="en-US"/>
        </w:rPr>
      </w:pPr>
      <w:r w:rsidRPr="00FF17CB">
        <w:t xml:space="preserve">Giao diện này hiện lên thông báo cho admin chọn số lượng hoặc số lần sử dụng dịch vụ đã chọn. </w:t>
      </w:r>
      <w:r>
        <w:rPr>
          <w:lang w:val="en-US"/>
        </w:rPr>
        <w:t>Chọn xác nhận để gọi dịch vụ.</w:t>
      </w:r>
    </w:p>
    <w:p w:rsidR="004016EB" w:rsidRDefault="00F14E2F" w:rsidP="004016EB">
      <w:pPr>
        <w:keepNext/>
        <w:jc w:val="center"/>
      </w:pPr>
      <w:r w:rsidRPr="007C2E32">
        <w:rPr>
          <w:noProof/>
          <w:lang w:eastAsia="vi-VN"/>
        </w:rPr>
        <w:drawing>
          <wp:inline distT="0" distB="0" distL="0" distR="0" wp14:anchorId="38107EE5" wp14:editId="6BE0ED5B">
            <wp:extent cx="5943600" cy="33432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3275"/>
                    </a:xfrm>
                    <a:prstGeom prst="rect">
                      <a:avLst/>
                    </a:prstGeom>
                  </pic:spPr>
                </pic:pic>
              </a:graphicData>
            </a:graphic>
          </wp:inline>
        </w:drawing>
      </w:r>
    </w:p>
    <w:p w:rsidR="00F14E2F" w:rsidRPr="00FF17CB" w:rsidRDefault="004016EB" w:rsidP="00FF17CB">
      <w:pPr>
        <w:pStyle w:val="Caption"/>
      </w:pPr>
      <w:bookmarkStart w:id="115" w:name="_Toc27044733"/>
      <w:r>
        <w:t xml:space="preserve">Hình 3. </w:t>
      </w:r>
      <w:r>
        <w:fldChar w:fldCharType="begin"/>
      </w:r>
      <w:r>
        <w:instrText xml:space="preserve"> SEQ Hình_3. \* ARABIC </w:instrText>
      </w:r>
      <w:r>
        <w:fldChar w:fldCharType="separate"/>
      </w:r>
      <w:r w:rsidR="00A3291B">
        <w:rPr>
          <w:noProof/>
        </w:rPr>
        <w:t>35</w:t>
      </w:r>
      <w:r>
        <w:fldChar w:fldCharType="end"/>
      </w:r>
      <w:r w:rsidR="004E1A9F" w:rsidRPr="004E1A9F">
        <w:t xml:space="preserve"> Thông báo xác nhận gọi dịch vụ</w:t>
      </w:r>
      <w:bookmarkEnd w:id="115"/>
    </w:p>
    <w:p w:rsidR="00B142F4" w:rsidRPr="00FF17CB" w:rsidRDefault="00B142F4" w:rsidP="00B142F4"/>
    <w:p w:rsidR="00B142F4" w:rsidRPr="00FF17CB" w:rsidRDefault="00B142F4">
      <w:r w:rsidRPr="00FF17CB">
        <w:br w:type="page"/>
      </w:r>
    </w:p>
    <w:p w:rsidR="00B142F4" w:rsidRPr="00FF17CB" w:rsidRDefault="00A12542" w:rsidP="00B142F4">
      <w:r w:rsidRPr="00FF17CB">
        <w:lastRenderedPageBreak/>
        <w:t>Giao diện hiện lên danh sách những dịch vụ đxa đặt trong mục danh sách dich vụ đã đặt.</w:t>
      </w:r>
    </w:p>
    <w:p w:rsidR="004016EB" w:rsidRDefault="00F14E2F" w:rsidP="004016EB">
      <w:pPr>
        <w:keepNext/>
        <w:jc w:val="center"/>
      </w:pPr>
      <w:r w:rsidRPr="007C2E32">
        <w:rPr>
          <w:noProof/>
          <w:lang w:eastAsia="vi-VN"/>
        </w:rPr>
        <w:drawing>
          <wp:inline distT="0" distB="0" distL="0" distR="0" wp14:anchorId="2EFEB7EB" wp14:editId="7CE26F96">
            <wp:extent cx="5943600" cy="2492188"/>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492188"/>
                    </a:xfrm>
                    <a:prstGeom prst="rect">
                      <a:avLst/>
                    </a:prstGeom>
                  </pic:spPr>
                </pic:pic>
              </a:graphicData>
            </a:graphic>
          </wp:inline>
        </w:drawing>
      </w:r>
    </w:p>
    <w:p w:rsidR="006160A1" w:rsidRPr="007C2E32" w:rsidRDefault="004016EB" w:rsidP="00FF17CB">
      <w:pPr>
        <w:pStyle w:val="Caption"/>
        <w:rPr>
          <w:rFonts w:eastAsiaTheme="majorEastAsia"/>
          <w:b/>
          <w:bCs w:val="0"/>
          <w:noProof/>
        </w:rPr>
      </w:pPr>
      <w:bookmarkStart w:id="116" w:name="_Toc27044734"/>
      <w:r>
        <w:t xml:space="preserve">Hình 3. </w:t>
      </w:r>
      <w:r>
        <w:fldChar w:fldCharType="begin"/>
      </w:r>
      <w:r>
        <w:instrText xml:space="preserve"> SEQ Hình_3. \* ARABIC </w:instrText>
      </w:r>
      <w:r>
        <w:fldChar w:fldCharType="separate"/>
      </w:r>
      <w:r w:rsidR="00A3291B">
        <w:rPr>
          <w:noProof/>
        </w:rPr>
        <w:t>36</w:t>
      </w:r>
      <w:r>
        <w:fldChar w:fldCharType="end"/>
      </w:r>
      <w:r w:rsidR="004E1A9F" w:rsidRPr="004E1A9F">
        <w:t xml:space="preserve"> Giao diện gọi dịch vụ thành công</w:t>
      </w:r>
      <w:bookmarkEnd w:id="116"/>
    </w:p>
    <w:p w:rsidR="00A12542" w:rsidRPr="00A12542" w:rsidRDefault="006160A1" w:rsidP="00A12542">
      <w:pPr>
        <w:pStyle w:val="Heading3"/>
        <w:numPr>
          <w:ilvl w:val="0"/>
          <w:numId w:val="16"/>
        </w:numPr>
        <w:rPr>
          <w:rFonts w:cs="Times New Roman"/>
          <w:noProof/>
          <w:lang w:val="en-US"/>
        </w:rPr>
      </w:pPr>
      <w:bookmarkStart w:id="117" w:name="_Toc27046434"/>
      <w:r w:rsidRPr="007C2E32">
        <w:rPr>
          <w:rFonts w:cs="Times New Roman"/>
          <w:noProof/>
        </w:rPr>
        <w:t>Danh sách l</w:t>
      </w:r>
      <w:r w:rsidR="00513D9B" w:rsidRPr="007C2E32">
        <w:rPr>
          <w:rFonts w:cs="Times New Roman"/>
          <w:noProof/>
        </w:rPr>
        <w:t>oại phòng</w:t>
      </w:r>
      <w:bookmarkEnd w:id="117"/>
    </w:p>
    <w:p w:rsidR="00A12542" w:rsidRPr="00A12542" w:rsidRDefault="00A12542" w:rsidP="00A12542">
      <w:pPr>
        <w:rPr>
          <w:lang w:val="en-US"/>
        </w:rPr>
      </w:pPr>
      <w:r w:rsidRPr="004A2C32">
        <w:t xml:space="preserve">Giao diện này là giao diện cho admin xem </w:t>
      </w:r>
      <w:r>
        <w:rPr>
          <w:lang w:val="en-US"/>
        </w:rPr>
        <w:t>loại phòng. Nếu là quản lý thì có quyền thêm, xóa, sửa loại phòng. Nếu không phải là quản lý chỉ được xem.</w:t>
      </w:r>
    </w:p>
    <w:p w:rsidR="004016EB" w:rsidRDefault="00513D9B" w:rsidP="004016EB">
      <w:pPr>
        <w:pStyle w:val="Noidung"/>
        <w:keepNext/>
        <w:jc w:val="center"/>
      </w:pPr>
      <w:r w:rsidRPr="007C2E32">
        <w:rPr>
          <w:noProof/>
          <w:lang w:eastAsia="vi-VN"/>
        </w:rPr>
        <w:drawing>
          <wp:inline distT="0" distB="0" distL="0" distR="0" wp14:anchorId="15DFB6B2" wp14:editId="42707F0A">
            <wp:extent cx="5943600" cy="2825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825115"/>
                    </a:xfrm>
                    <a:prstGeom prst="rect">
                      <a:avLst/>
                    </a:prstGeom>
                  </pic:spPr>
                </pic:pic>
              </a:graphicData>
            </a:graphic>
          </wp:inline>
        </w:drawing>
      </w:r>
    </w:p>
    <w:p w:rsidR="00A12542" w:rsidRDefault="004016EB" w:rsidP="00FF17CB">
      <w:pPr>
        <w:pStyle w:val="Caption"/>
      </w:pPr>
      <w:bookmarkStart w:id="118" w:name="_Toc27044735"/>
      <w:r>
        <w:t xml:space="preserve">Hình 3. </w:t>
      </w:r>
      <w:r>
        <w:fldChar w:fldCharType="begin"/>
      </w:r>
      <w:r>
        <w:instrText xml:space="preserve"> SEQ Hình_3. \* ARABIC </w:instrText>
      </w:r>
      <w:r>
        <w:fldChar w:fldCharType="separate"/>
      </w:r>
      <w:r w:rsidR="00A3291B">
        <w:rPr>
          <w:noProof/>
        </w:rPr>
        <w:t>37</w:t>
      </w:r>
      <w:r>
        <w:fldChar w:fldCharType="end"/>
      </w:r>
      <w:r w:rsidR="004E1A9F" w:rsidRPr="004E1A9F">
        <w:t xml:space="preserve"> Giao diện danh sách loại phòng</w:t>
      </w:r>
      <w:bookmarkEnd w:id="118"/>
    </w:p>
    <w:p w:rsidR="00513D9B" w:rsidRPr="00FF17CB" w:rsidRDefault="00A12542" w:rsidP="00A12542">
      <w:r>
        <w:br w:type="page"/>
      </w:r>
    </w:p>
    <w:p w:rsidR="00A12542" w:rsidRPr="00A12542" w:rsidRDefault="00A12542" w:rsidP="00A12542">
      <w:pPr>
        <w:pStyle w:val="Noidung"/>
        <w:rPr>
          <w:noProof/>
          <w:sz w:val="28"/>
        </w:rPr>
      </w:pPr>
      <w:r w:rsidRPr="0049672D">
        <w:rPr>
          <w:noProof/>
          <w:sz w:val="28"/>
        </w:rPr>
        <w:lastRenderedPageBreak/>
        <w:t>Chọ</w:t>
      </w:r>
      <w:r>
        <w:rPr>
          <w:noProof/>
          <w:sz w:val="28"/>
        </w:rPr>
        <w:t xml:space="preserve">n thêm </w:t>
      </w:r>
      <w:r w:rsidRPr="00FF17CB">
        <w:rPr>
          <w:noProof/>
          <w:sz w:val="28"/>
        </w:rPr>
        <w:t>loại</w:t>
      </w:r>
      <w:r>
        <w:rPr>
          <w:noProof/>
          <w:sz w:val="28"/>
        </w:rPr>
        <w:t xml:space="preserve"> </w:t>
      </w:r>
      <w:r w:rsidRPr="00FF17CB">
        <w:rPr>
          <w:noProof/>
          <w:sz w:val="28"/>
        </w:rPr>
        <w:t xml:space="preserve">phòng </w:t>
      </w:r>
      <w:r>
        <w:rPr>
          <w:noProof/>
          <w:sz w:val="28"/>
        </w:rPr>
        <w:t>trên</w:t>
      </w:r>
      <w:r w:rsidRPr="0049672D">
        <w:rPr>
          <w:noProof/>
          <w:sz w:val="28"/>
        </w:rPr>
        <w:t xml:space="preserve"> trang</w:t>
      </w:r>
      <w:r>
        <w:rPr>
          <w:noProof/>
          <w:sz w:val="28"/>
        </w:rPr>
        <w:t xml:space="preserve"> </w:t>
      </w:r>
      <w:r w:rsidRPr="0049672D">
        <w:rPr>
          <w:noProof/>
          <w:sz w:val="28"/>
        </w:rPr>
        <w:t xml:space="preserve">danh sách </w:t>
      </w:r>
      <w:r>
        <w:rPr>
          <w:noProof/>
          <w:sz w:val="28"/>
        </w:rPr>
        <w:t xml:space="preserve">thêm </w:t>
      </w:r>
      <w:r w:rsidRPr="00FF17CB">
        <w:rPr>
          <w:noProof/>
          <w:sz w:val="28"/>
        </w:rPr>
        <w:t>loại</w:t>
      </w:r>
      <w:r>
        <w:rPr>
          <w:noProof/>
          <w:sz w:val="28"/>
        </w:rPr>
        <w:t xml:space="preserve"> </w:t>
      </w:r>
      <w:r w:rsidRPr="00FF17CB">
        <w:rPr>
          <w:noProof/>
          <w:sz w:val="28"/>
        </w:rPr>
        <w:t xml:space="preserve">phòng </w:t>
      </w:r>
      <w:r w:rsidRPr="0049672D">
        <w:rPr>
          <w:noProof/>
          <w:sz w:val="28"/>
        </w:rPr>
        <w:t xml:space="preserve">để giao diện </w:t>
      </w:r>
      <w:r>
        <w:rPr>
          <w:noProof/>
          <w:sz w:val="28"/>
        </w:rPr>
        <w:t xml:space="preserve">thêm </w:t>
      </w:r>
      <w:r w:rsidRPr="00FF17CB">
        <w:rPr>
          <w:noProof/>
          <w:sz w:val="28"/>
        </w:rPr>
        <w:t>loại</w:t>
      </w:r>
      <w:r>
        <w:rPr>
          <w:noProof/>
          <w:sz w:val="28"/>
        </w:rPr>
        <w:t xml:space="preserve"> </w:t>
      </w:r>
      <w:r w:rsidRPr="00FF17CB">
        <w:rPr>
          <w:noProof/>
          <w:sz w:val="28"/>
        </w:rPr>
        <w:t>phòng</w:t>
      </w:r>
      <w:r w:rsidRPr="0049672D">
        <w:rPr>
          <w:noProof/>
          <w:sz w:val="28"/>
        </w:rPr>
        <w:t xml:space="preserve"> hiện lên. Điền đầy đủ thông tin sau đó nhấn nút thêm</w:t>
      </w:r>
      <w:r w:rsidRPr="00A12542">
        <w:rPr>
          <w:noProof/>
          <w:sz w:val="28"/>
        </w:rPr>
        <w:t xml:space="preserve"> mới</w:t>
      </w:r>
      <w:r w:rsidRPr="0049672D">
        <w:rPr>
          <w:noProof/>
          <w:sz w:val="28"/>
        </w:rPr>
        <w:t xml:space="preserve"> để xác nhận </w:t>
      </w:r>
      <w:r>
        <w:rPr>
          <w:noProof/>
          <w:sz w:val="28"/>
        </w:rPr>
        <w:t xml:space="preserve">thêm </w:t>
      </w:r>
      <w:r w:rsidRPr="00A12542">
        <w:rPr>
          <w:noProof/>
          <w:sz w:val="28"/>
        </w:rPr>
        <w:t>loại</w:t>
      </w:r>
      <w:r>
        <w:rPr>
          <w:noProof/>
          <w:sz w:val="28"/>
        </w:rPr>
        <w:t xml:space="preserve"> </w:t>
      </w:r>
      <w:r w:rsidRPr="00A12542">
        <w:rPr>
          <w:noProof/>
          <w:sz w:val="28"/>
        </w:rPr>
        <w:t>phòng</w:t>
      </w:r>
      <w:r w:rsidRPr="0049672D">
        <w:rPr>
          <w:noProof/>
          <w:sz w:val="28"/>
        </w:rPr>
        <w:t>.</w:t>
      </w:r>
    </w:p>
    <w:p w:rsidR="004016EB" w:rsidRDefault="00FB143A" w:rsidP="004016EB">
      <w:pPr>
        <w:pStyle w:val="Noidung"/>
        <w:keepNext/>
        <w:jc w:val="center"/>
      </w:pPr>
      <w:r w:rsidRPr="007C2E32">
        <w:rPr>
          <w:noProof/>
          <w:lang w:eastAsia="vi-VN"/>
        </w:rPr>
        <w:drawing>
          <wp:inline distT="0" distB="0" distL="0" distR="0" wp14:anchorId="70C67B32" wp14:editId="097121D5">
            <wp:extent cx="5943600" cy="2331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331720"/>
                    </a:xfrm>
                    <a:prstGeom prst="rect">
                      <a:avLst/>
                    </a:prstGeom>
                  </pic:spPr>
                </pic:pic>
              </a:graphicData>
            </a:graphic>
          </wp:inline>
        </w:drawing>
      </w:r>
    </w:p>
    <w:p w:rsidR="00FB143A" w:rsidRPr="004E1A9F" w:rsidRDefault="004016EB" w:rsidP="00FF17CB">
      <w:pPr>
        <w:pStyle w:val="Caption"/>
        <w:rPr>
          <w:b/>
          <w:noProof/>
          <w:sz w:val="36"/>
        </w:rPr>
      </w:pPr>
      <w:bookmarkStart w:id="119" w:name="_Toc27044736"/>
      <w:r>
        <w:t xml:space="preserve">Hình 3. </w:t>
      </w:r>
      <w:r>
        <w:fldChar w:fldCharType="begin"/>
      </w:r>
      <w:r>
        <w:instrText xml:space="preserve"> SEQ Hình_3. \* ARABIC </w:instrText>
      </w:r>
      <w:r>
        <w:fldChar w:fldCharType="separate"/>
      </w:r>
      <w:r w:rsidR="00A3291B">
        <w:rPr>
          <w:noProof/>
        </w:rPr>
        <w:t>38</w:t>
      </w:r>
      <w:r>
        <w:fldChar w:fldCharType="end"/>
      </w:r>
      <w:r w:rsidR="004E1A9F" w:rsidRPr="004E1A9F">
        <w:t xml:space="preserve"> Giao diện thêm loại phòng mới</w:t>
      </w:r>
      <w:bookmarkEnd w:id="119"/>
    </w:p>
    <w:p w:rsidR="00A12542" w:rsidRPr="00A12542" w:rsidRDefault="00A12542" w:rsidP="00A12542">
      <w:pPr>
        <w:pStyle w:val="Noidung"/>
        <w:rPr>
          <w:noProof/>
          <w:sz w:val="28"/>
        </w:rPr>
      </w:pPr>
      <w:r w:rsidRPr="0049672D">
        <w:rPr>
          <w:noProof/>
          <w:sz w:val="28"/>
        </w:rPr>
        <w:t>Chọ</w:t>
      </w:r>
      <w:r>
        <w:rPr>
          <w:noProof/>
          <w:sz w:val="28"/>
        </w:rPr>
        <w:t xml:space="preserve">n </w:t>
      </w:r>
      <w:r w:rsidRPr="00A12542">
        <w:rPr>
          <w:noProof/>
          <w:sz w:val="28"/>
        </w:rPr>
        <w:t>sửa</w:t>
      </w:r>
      <w:r>
        <w:rPr>
          <w:noProof/>
          <w:sz w:val="28"/>
        </w:rPr>
        <w:t xml:space="preserve"> trên</w:t>
      </w:r>
      <w:r w:rsidRPr="0049672D">
        <w:rPr>
          <w:noProof/>
          <w:sz w:val="28"/>
        </w:rPr>
        <w:t xml:space="preserve"> trang</w:t>
      </w:r>
      <w:r>
        <w:rPr>
          <w:noProof/>
          <w:sz w:val="28"/>
        </w:rPr>
        <w:t xml:space="preserve"> </w:t>
      </w:r>
      <w:r w:rsidRPr="0049672D">
        <w:rPr>
          <w:noProof/>
          <w:sz w:val="28"/>
        </w:rPr>
        <w:t xml:space="preserve">danh sách </w:t>
      </w:r>
      <w:r w:rsidRPr="00A12542">
        <w:rPr>
          <w:noProof/>
          <w:sz w:val="28"/>
        </w:rPr>
        <w:t>sửa</w:t>
      </w:r>
      <w:r>
        <w:rPr>
          <w:noProof/>
          <w:sz w:val="28"/>
        </w:rPr>
        <w:t xml:space="preserve"> </w:t>
      </w:r>
      <w:r w:rsidRPr="00A12542">
        <w:rPr>
          <w:noProof/>
          <w:sz w:val="28"/>
        </w:rPr>
        <w:t>loại</w:t>
      </w:r>
      <w:r>
        <w:rPr>
          <w:noProof/>
          <w:sz w:val="28"/>
        </w:rPr>
        <w:t xml:space="preserve"> </w:t>
      </w:r>
      <w:r w:rsidRPr="00A12542">
        <w:rPr>
          <w:noProof/>
          <w:sz w:val="28"/>
        </w:rPr>
        <w:t xml:space="preserve">phòng </w:t>
      </w:r>
      <w:r w:rsidRPr="0049672D">
        <w:rPr>
          <w:noProof/>
          <w:sz w:val="28"/>
        </w:rPr>
        <w:t xml:space="preserve">để giao diện </w:t>
      </w:r>
      <w:r w:rsidRPr="00A12542">
        <w:rPr>
          <w:noProof/>
          <w:sz w:val="28"/>
        </w:rPr>
        <w:t>sửa loại</w:t>
      </w:r>
      <w:r>
        <w:rPr>
          <w:noProof/>
          <w:sz w:val="28"/>
        </w:rPr>
        <w:t xml:space="preserve"> </w:t>
      </w:r>
      <w:r w:rsidRPr="00A12542">
        <w:rPr>
          <w:noProof/>
          <w:sz w:val="28"/>
        </w:rPr>
        <w:t>phòng</w:t>
      </w:r>
      <w:r w:rsidRPr="0049672D">
        <w:rPr>
          <w:noProof/>
          <w:sz w:val="28"/>
        </w:rPr>
        <w:t xml:space="preserve"> hiện lên. Điền đầy đủ thông tin </w:t>
      </w:r>
      <w:r w:rsidRPr="00A12542">
        <w:rPr>
          <w:noProof/>
          <w:sz w:val="28"/>
        </w:rPr>
        <w:t xml:space="preserve">cần sửa </w:t>
      </w:r>
      <w:r w:rsidRPr="0049672D">
        <w:rPr>
          <w:noProof/>
          <w:sz w:val="28"/>
        </w:rPr>
        <w:t xml:space="preserve">sau đó nhấn nút </w:t>
      </w:r>
      <w:r w:rsidRPr="00A12542">
        <w:rPr>
          <w:noProof/>
          <w:sz w:val="28"/>
        </w:rPr>
        <w:t>lưu</w:t>
      </w:r>
      <w:r w:rsidRPr="0049672D">
        <w:rPr>
          <w:noProof/>
          <w:sz w:val="28"/>
        </w:rPr>
        <w:t xml:space="preserve"> để xác nhận </w:t>
      </w:r>
      <w:r w:rsidRPr="00A12542">
        <w:rPr>
          <w:noProof/>
          <w:sz w:val="28"/>
        </w:rPr>
        <w:t>sửa</w:t>
      </w:r>
      <w:r>
        <w:rPr>
          <w:noProof/>
          <w:sz w:val="28"/>
        </w:rPr>
        <w:t xml:space="preserve"> </w:t>
      </w:r>
      <w:r w:rsidRPr="00A12542">
        <w:rPr>
          <w:noProof/>
          <w:sz w:val="28"/>
        </w:rPr>
        <w:t>loại</w:t>
      </w:r>
      <w:r>
        <w:rPr>
          <w:noProof/>
          <w:sz w:val="28"/>
        </w:rPr>
        <w:t xml:space="preserve"> </w:t>
      </w:r>
      <w:r w:rsidRPr="00A12542">
        <w:rPr>
          <w:noProof/>
          <w:sz w:val="28"/>
        </w:rPr>
        <w:t>phòng</w:t>
      </w:r>
      <w:r w:rsidRPr="0049672D">
        <w:rPr>
          <w:noProof/>
          <w:sz w:val="28"/>
        </w:rPr>
        <w:t>.</w:t>
      </w:r>
    </w:p>
    <w:p w:rsidR="004016EB" w:rsidRDefault="0012573D" w:rsidP="004016EB">
      <w:pPr>
        <w:pStyle w:val="Noidung"/>
        <w:keepNext/>
        <w:jc w:val="center"/>
      </w:pPr>
      <w:r w:rsidRPr="007C2E32">
        <w:rPr>
          <w:noProof/>
          <w:lang w:eastAsia="vi-VN"/>
        </w:rPr>
        <w:drawing>
          <wp:inline distT="0" distB="0" distL="0" distR="0" wp14:anchorId="542B94CF" wp14:editId="26F8BE64">
            <wp:extent cx="5941180" cy="289560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96779"/>
                    </a:xfrm>
                    <a:prstGeom prst="rect">
                      <a:avLst/>
                    </a:prstGeom>
                  </pic:spPr>
                </pic:pic>
              </a:graphicData>
            </a:graphic>
          </wp:inline>
        </w:drawing>
      </w:r>
    </w:p>
    <w:p w:rsidR="0012573D" w:rsidRPr="004E1A9F" w:rsidRDefault="004016EB" w:rsidP="00FF17CB">
      <w:pPr>
        <w:pStyle w:val="Caption"/>
        <w:rPr>
          <w:b/>
          <w:noProof/>
          <w:sz w:val="36"/>
        </w:rPr>
      </w:pPr>
      <w:bookmarkStart w:id="120" w:name="_Toc27044737"/>
      <w:r>
        <w:t xml:space="preserve">Hình 3. </w:t>
      </w:r>
      <w:r>
        <w:fldChar w:fldCharType="begin"/>
      </w:r>
      <w:r>
        <w:instrText xml:space="preserve"> SEQ Hình_3. \* ARABIC </w:instrText>
      </w:r>
      <w:r>
        <w:fldChar w:fldCharType="separate"/>
      </w:r>
      <w:r w:rsidR="00A3291B">
        <w:rPr>
          <w:noProof/>
        </w:rPr>
        <w:t>39</w:t>
      </w:r>
      <w:r>
        <w:fldChar w:fldCharType="end"/>
      </w:r>
      <w:r w:rsidR="00FF17CB" w:rsidRPr="00FF17CB">
        <w:t xml:space="preserve"> </w:t>
      </w:r>
      <w:r w:rsidR="004E1A9F" w:rsidRPr="004E1A9F">
        <w:t xml:space="preserve"> </w:t>
      </w:r>
      <w:r w:rsidR="004E1A9F" w:rsidRPr="004A2C32">
        <w:t>Giao diện</w:t>
      </w:r>
      <w:r w:rsidR="004E1A9F" w:rsidRPr="004E1A9F">
        <w:t xml:space="preserve"> sửa loại phòng</w:t>
      </w:r>
      <w:bookmarkEnd w:id="120"/>
    </w:p>
    <w:p w:rsidR="00A12542" w:rsidRPr="0049672D" w:rsidRDefault="00A12542" w:rsidP="00A12542">
      <w:pPr>
        <w:pStyle w:val="Noidung"/>
        <w:rPr>
          <w:noProof/>
          <w:sz w:val="28"/>
        </w:rPr>
      </w:pPr>
      <w:r w:rsidRPr="0049672D">
        <w:rPr>
          <w:noProof/>
          <w:sz w:val="28"/>
        </w:rPr>
        <w:lastRenderedPageBreak/>
        <w:t>Chọ</w:t>
      </w:r>
      <w:r>
        <w:rPr>
          <w:noProof/>
          <w:sz w:val="28"/>
        </w:rPr>
        <w:t xml:space="preserve">n </w:t>
      </w:r>
      <w:r w:rsidRPr="009B4D92">
        <w:rPr>
          <w:noProof/>
          <w:sz w:val="28"/>
        </w:rPr>
        <w:t>xóa</w:t>
      </w:r>
      <w:r>
        <w:rPr>
          <w:noProof/>
          <w:sz w:val="28"/>
        </w:rPr>
        <w:t xml:space="preserve"> trên</w:t>
      </w:r>
      <w:r w:rsidRPr="0049672D">
        <w:rPr>
          <w:noProof/>
          <w:sz w:val="28"/>
        </w:rPr>
        <w:t xml:space="preserve"> trang</w:t>
      </w:r>
      <w:r>
        <w:rPr>
          <w:noProof/>
          <w:sz w:val="28"/>
        </w:rPr>
        <w:t xml:space="preserve"> </w:t>
      </w:r>
      <w:r w:rsidRPr="0049672D">
        <w:rPr>
          <w:noProof/>
          <w:sz w:val="28"/>
        </w:rPr>
        <w:t xml:space="preserve">danh sách </w:t>
      </w:r>
      <w:r w:rsidRPr="00A12542">
        <w:rPr>
          <w:noProof/>
          <w:sz w:val="28"/>
        </w:rPr>
        <w:t>loạ</w:t>
      </w:r>
      <w:r>
        <w:rPr>
          <w:noProof/>
          <w:sz w:val="28"/>
        </w:rPr>
        <w:t>i ph</w:t>
      </w:r>
      <w:r w:rsidRPr="00A12542">
        <w:rPr>
          <w:noProof/>
          <w:sz w:val="28"/>
        </w:rPr>
        <w:t>òng</w:t>
      </w:r>
      <w:r w:rsidRPr="0049672D">
        <w:rPr>
          <w:noProof/>
          <w:sz w:val="28"/>
        </w:rPr>
        <w:t xml:space="preserve"> để giao diện </w:t>
      </w:r>
      <w:r w:rsidRPr="009B4D92">
        <w:rPr>
          <w:noProof/>
          <w:sz w:val="28"/>
        </w:rPr>
        <w:t>xóa</w:t>
      </w:r>
      <w:r w:rsidRPr="0049672D">
        <w:rPr>
          <w:noProof/>
          <w:sz w:val="28"/>
        </w:rPr>
        <w:t xml:space="preserve"> </w:t>
      </w:r>
      <w:r w:rsidRPr="00A12542">
        <w:rPr>
          <w:noProof/>
          <w:sz w:val="28"/>
        </w:rPr>
        <w:t>loại phòng</w:t>
      </w:r>
      <w:r w:rsidRPr="0049672D">
        <w:rPr>
          <w:noProof/>
          <w:sz w:val="28"/>
        </w:rPr>
        <w:t xml:space="preserve"> hiện lên. </w:t>
      </w:r>
      <w:r w:rsidRPr="009B4D92">
        <w:rPr>
          <w:noProof/>
          <w:sz w:val="28"/>
        </w:rPr>
        <w:t>S</w:t>
      </w:r>
      <w:r w:rsidRPr="0049672D">
        <w:rPr>
          <w:noProof/>
          <w:sz w:val="28"/>
        </w:rPr>
        <w:t xml:space="preserve">au đó nhấn nút </w:t>
      </w:r>
      <w:r w:rsidRPr="009B4D92">
        <w:rPr>
          <w:noProof/>
          <w:sz w:val="28"/>
        </w:rPr>
        <w:t>xóa</w:t>
      </w:r>
      <w:r w:rsidRPr="0049672D">
        <w:rPr>
          <w:noProof/>
          <w:sz w:val="28"/>
        </w:rPr>
        <w:t xml:space="preserve"> để xác nhận </w:t>
      </w:r>
      <w:r w:rsidRPr="009B4D92">
        <w:rPr>
          <w:noProof/>
          <w:sz w:val="28"/>
        </w:rPr>
        <w:t>xóa</w:t>
      </w:r>
      <w:r w:rsidRPr="0049672D">
        <w:rPr>
          <w:noProof/>
          <w:sz w:val="28"/>
        </w:rPr>
        <w:t xml:space="preserve"> </w:t>
      </w:r>
      <w:r w:rsidRPr="00A12542">
        <w:rPr>
          <w:noProof/>
          <w:sz w:val="28"/>
        </w:rPr>
        <w:t>loại phòng</w:t>
      </w:r>
      <w:r w:rsidRPr="0049672D">
        <w:rPr>
          <w:noProof/>
          <w:sz w:val="28"/>
        </w:rPr>
        <w:t>.</w:t>
      </w:r>
    </w:p>
    <w:p w:rsidR="004016EB" w:rsidRDefault="00FB143A" w:rsidP="004016EB">
      <w:pPr>
        <w:pStyle w:val="Noidung"/>
        <w:keepNext/>
        <w:jc w:val="center"/>
      </w:pPr>
      <w:r w:rsidRPr="007C2E32">
        <w:rPr>
          <w:noProof/>
          <w:lang w:eastAsia="vi-VN"/>
        </w:rPr>
        <w:drawing>
          <wp:inline distT="0" distB="0" distL="0" distR="0" wp14:anchorId="2FACB91A" wp14:editId="1045EBD2">
            <wp:extent cx="5715000" cy="2628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329" cy="2636411"/>
                    </a:xfrm>
                    <a:prstGeom prst="rect">
                      <a:avLst/>
                    </a:prstGeom>
                  </pic:spPr>
                </pic:pic>
              </a:graphicData>
            </a:graphic>
          </wp:inline>
        </w:drawing>
      </w:r>
    </w:p>
    <w:p w:rsidR="00FB143A" w:rsidRPr="004E1A9F" w:rsidRDefault="004016EB" w:rsidP="00FF17CB">
      <w:pPr>
        <w:pStyle w:val="Caption"/>
        <w:rPr>
          <w:b/>
          <w:noProof/>
          <w:sz w:val="36"/>
        </w:rPr>
      </w:pPr>
      <w:bookmarkStart w:id="121" w:name="_Toc27044738"/>
      <w:r>
        <w:t xml:space="preserve">Hình 3. </w:t>
      </w:r>
      <w:r>
        <w:fldChar w:fldCharType="begin"/>
      </w:r>
      <w:r>
        <w:instrText xml:space="preserve"> SEQ Hình_3. \* ARABIC </w:instrText>
      </w:r>
      <w:r>
        <w:fldChar w:fldCharType="separate"/>
      </w:r>
      <w:r w:rsidR="00A3291B">
        <w:rPr>
          <w:noProof/>
        </w:rPr>
        <w:t>40</w:t>
      </w:r>
      <w:r>
        <w:fldChar w:fldCharType="end"/>
      </w:r>
      <w:r w:rsidR="004E1A9F" w:rsidRPr="004E1A9F">
        <w:t xml:space="preserve"> Giao diện xóa loại phòng</w:t>
      </w:r>
      <w:bookmarkEnd w:id="121"/>
    </w:p>
    <w:p w:rsidR="00FB143A" w:rsidRPr="007C2E32" w:rsidRDefault="00B01046" w:rsidP="007762E6">
      <w:pPr>
        <w:pStyle w:val="Heading3"/>
        <w:numPr>
          <w:ilvl w:val="0"/>
          <w:numId w:val="16"/>
        </w:numPr>
        <w:rPr>
          <w:rFonts w:cs="Times New Roman"/>
          <w:noProof/>
        </w:rPr>
      </w:pPr>
      <w:bookmarkStart w:id="122" w:name="_Toc27046435"/>
      <w:r w:rsidRPr="007C2E32">
        <w:rPr>
          <w:rFonts w:cs="Times New Roman"/>
          <w:noProof/>
        </w:rPr>
        <w:t xml:space="preserve">Danh sách </w:t>
      </w:r>
      <w:r w:rsidR="004E1A9F">
        <w:rPr>
          <w:rFonts w:cs="Times New Roman"/>
          <w:noProof/>
          <w:lang w:val="en-US"/>
        </w:rPr>
        <w:t xml:space="preserve">thiết lập </w:t>
      </w:r>
      <w:r w:rsidRPr="007C2E32">
        <w:rPr>
          <w:rFonts w:cs="Times New Roman"/>
          <w:noProof/>
        </w:rPr>
        <w:t>phòng</w:t>
      </w:r>
      <w:bookmarkEnd w:id="122"/>
      <w:r w:rsidR="004E1A9F">
        <w:rPr>
          <w:rFonts w:cs="Times New Roman"/>
          <w:noProof/>
          <w:lang w:val="en-US"/>
        </w:rPr>
        <w:t xml:space="preserve"> </w:t>
      </w:r>
    </w:p>
    <w:p w:rsidR="004016EB" w:rsidRDefault="00B01046" w:rsidP="004016EB">
      <w:pPr>
        <w:pStyle w:val="Noidung"/>
        <w:keepNext/>
        <w:jc w:val="center"/>
      </w:pPr>
      <w:r w:rsidRPr="007C2E32">
        <w:rPr>
          <w:noProof/>
          <w:lang w:eastAsia="vi-VN"/>
        </w:rPr>
        <w:drawing>
          <wp:inline distT="0" distB="0" distL="0" distR="0" wp14:anchorId="657494CE" wp14:editId="447D818C">
            <wp:extent cx="5924550" cy="2476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484463"/>
                    </a:xfrm>
                    <a:prstGeom prst="rect">
                      <a:avLst/>
                    </a:prstGeom>
                  </pic:spPr>
                </pic:pic>
              </a:graphicData>
            </a:graphic>
          </wp:inline>
        </w:drawing>
      </w:r>
    </w:p>
    <w:p w:rsidR="00B01046" w:rsidRPr="004A2C32" w:rsidRDefault="004016EB" w:rsidP="00FF17CB">
      <w:pPr>
        <w:pStyle w:val="Caption"/>
        <w:rPr>
          <w:b/>
          <w:noProof/>
          <w:sz w:val="36"/>
        </w:rPr>
      </w:pPr>
      <w:bookmarkStart w:id="123" w:name="_Toc27044739"/>
      <w:r>
        <w:t xml:space="preserve">Hình 3. </w:t>
      </w:r>
      <w:r>
        <w:fldChar w:fldCharType="begin"/>
      </w:r>
      <w:r>
        <w:instrText xml:space="preserve"> SEQ Hình_3. \* ARABIC </w:instrText>
      </w:r>
      <w:r>
        <w:fldChar w:fldCharType="separate"/>
      </w:r>
      <w:r w:rsidR="00A3291B">
        <w:rPr>
          <w:noProof/>
        </w:rPr>
        <w:t>41</w:t>
      </w:r>
      <w:r>
        <w:fldChar w:fldCharType="end"/>
      </w:r>
      <w:r w:rsidR="004E1A9F" w:rsidRPr="004E1A9F">
        <w:t xml:space="preserve"> Giao diệ</w:t>
      </w:r>
      <w:r w:rsidR="004E1A9F" w:rsidRPr="004A2C32">
        <w:t>n phòng</w:t>
      </w:r>
      <w:bookmarkEnd w:id="123"/>
    </w:p>
    <w:p w:rsidR="00A12542" w:rsidRPr="00A12542" w:rsidRDefault="00A12542" w:rsidP="00A12542">
      <w:pPr>
        <w:pStyle w:val="Noidung"/>
        <w:rPr>
          <w:noProof/>
          <w:sz w:val="28"/>
        </w:rPr>
      </w:pPr>
      <w:r w:rsidRPr="0049672D">
        <w:rPr>
          <w:noProof/>
          <w:sz w:val="28"/>
        </w:rPr>
        <w:t>Chọ</w:t>
      </w:r>
      <w:r>
        <w:rPr>
          <w:noProof/>
          <w:sz w:val="28"/>
        </w:rPr>
        <w:t xml:space="preserve">n thêm </w:t>
      </w:r>
      <w:r w:rsidRPr="00A12542">
        <w:rPr>
          <w:noProof/>
          <w:sz w:val="28"/>
        </w:rPr>
        <w:t xml:space="preserve">phòng </w:t>
      </w:r>
      <w:r>
        <w:rPr>
          <w:noProof/>
          <w:sz w:val="28"/>
        </w:rPr>
        <w:t>trên</w:t>
      </w:r>
      <w:r w:rsidRPr="0049672D">
        <w:rPr>
          <w:noProof/>
          <w:sz w:val="28"/>
        </w:rPr>
        <w:t xml:space="preserve"> trang</w:t>
      </w:r>
      <w:r>
        <w:rPr>
          <w:noProof/>
          <w:sz w:val="28"/>
        </w:rPr>
        <w:t xml:space="preserve"> </w:t>
      </w:r>
      <w:r w:rsidRPr="0049672D">
        <w:rPr>
          <w:noProof/>
          <w:sz w:val="28"/>
        </w:rPr>
        <w:t xml:space="preserve">danh sách </w:t>
      </w:r>
      <w:r>
        <w:rPr>
          <w:noProof/>
          <w:sz w:val="28"/>
        </w:rPr>
        <w:t xml:space="preserve">thêm </w:t>
      </w:r>
      <w:r w:rsidRPr="00A12542">
        <w:rPr>
          <w:noProof/>
          <w:sz w:val="28"/>
        </w:rPr>
        <w:t xml:space="preserve">phòng </w:t>
      </w:r>
      <w:r w:rsidRPr="0049672D">
        <w:rPr>
          <w:noProof/>
          <w:sz w:val="28"/>
        </w:rPr>
        <w:t>để giao diệ</w:t>
      </w:r>
      <w:r>
        <w:rPr>
          <w:noProof/>
          <w:sz w:val="28"/>
        </w:rPr>
        <w:t xml:space="preserve">n </w:t>
      </w:r>
      <w:r w:rsidRPr="00A12542">
        <w:rPr>
          <w:noProof/>
          <w:sz w:val="28"/>
        </w:rPr>
        <w:t xml:space="preserve"> </w:t>
      </w:r>
      <w:r>
        <w:rPr>
          <w:noProof/>
          <w:sz w:val="28"/>
        </w:rPr>
        <w:t xml:space="preserve">thêm </w:t>
      </w:r>
      <w:r w:rsidRPr="00A12542">
        <w:rPr>
          <w:noProof/>
          <w:sz w:val="28"/>
        </w:rPr>
        <w:t>loại</w:t>
      </w:r>
      <w:r>
        <w:rPr>
          <w:noProof/>
          <w:sz w:val="28"/>
        </w:rPr>
        <w:t xml:space="preserve"> </w:t>
      </w:r>
      <w:r w:rsidRPr="00A12542">
        <w:rPr>
          <w:noProof/>
          <w:sz w:val="28"/>
        </w:rPr>
        <w:t>phòng</w:t>
      </w:r>
      <w:r w:rsidRPr="0049672D">
        <w:rPr>
          <w:noProof/>
          <w:sz w:val="28"/>
        </w:rPr>
        <w:t xml:space="preserve"> hiện lên. Điền đầy đủ thông tin sau đó nhấn nút thêm</w:t>
      </w:r>
      <w:r w:rsidRPr="00A12542">
        <w:rPr>
          <w:noProof/>
          <w:sz w:val="28"/>
        </w:rPr>
        <w:t xml:space="preserve"> mới</w:t>
      </w:r>
      <w:r w:rsidRPr="0049672D">
        <w:rPr>
          <w:noProof/>
          <w:sz w:val="28"/>
        </w:rPr>
        <w:t xml:space="preserve"> để xác nhận </w:t>
      </w:r>
      <w:r>
        <w:rPr>
          <w:noProof/>
          <w:sz w:val="28"/>
        </w:rPr>
        <w:t xml:space="preserve">thêm </w:t>
      </w:r>
      <w:r w:rsidRPr="00A12542">
        <w:rPr>
          <w:noProof/>
          <w:sz w:val="28"/>
        </w:rPr>
        <w:t>phòng</w:t>
      </w:r>
      <w:r w:rsidRPr="0049672D">
        <w:rPr>
          <w:noProof/>
          <w:sz w:val="28"/>
        </w:rPr>
        <w:t>.</w:t>
      </w:r>
    </w:p>
    <w:p w:rsidR="004016EB" w:rsidRDefault="00B01046" w:rsidP="004016EB">
      <w:pPr>
        <w:pStyle w:val="Noidung"/>
        <w:keepNext/>
        <w:jc w:val="center"/>
      </w:pPr>
      <w:r w:rsidRPr="007C2E32">
        <w:rPr>
          <w:noProof/>
          <w:lang w:eastAsia="vi-VN"/>
        </w:rPr>
        <w:lastRenderedPageBreak/>
        <w:drawing>
          <wp:inline distT="0" distB="0" distL="0" distR="0" wp14:anchorId="1DDFA21E" wp14:editId="275B0C9A">
            <wp:extent cx="5941181" cy="2764972"/>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766098"/>
                    </a:xfrm>
                    <a:prstGeom prst="rect">
                      <a:avLst/>
                    </a:prstGeom>
                  </pic:spPr>
                </pic:pic>
              </a:graphicData>
            </a:graphic>
          </wp:inline>
        </w:drawing>
      </w:r>
    </w:p>
    <w:p w:rsidR="00B01046" w:rsidRPr="004A2C32" w:rsidRDefault="004016EB" w:rsidP="00FF17CB">
      <w:pPr>
        <w:pStyle w:val="Caption"/>
        <w:rPr>
          <w:b/>
          <w:noProof/>
          <w:sz w:val="36"/>
        </w:rPr>
      </w:pPr>
      <w:bookmarkStart w:id="124" w:name="_Toc27044740"/>
      <w:r>
        <w:t xml:space="preserve">Hình 3. </w:t>
      </w:r>
      <w:r>
        <w:fldChar w:fldCharType="begin"/>
      </w:r>
      <w:r>
        <w:instrText xml:space="preserve"> SEQ Hình_3. \* ARABIC </w:instrText>
      </w:r>
      <w:r>
        <w:fldChar w:fldCharType="separate"/>
      </w:r>
      <w:r w:rsidR="00A3291B">
        <w:rPr>
          <w:noProof/>
        </w:rPr>
        <w:t>42</w:t>
      </w:r>
      <w:r>
        <w:fldChar w:fldCharType="end"/>
      </w:r>
      <w:r w:rsidR="00FF17CB" w:rsidRPr="00FF17CB">
        <w:t xml:space="preserve"> </w:t>
      </w:r>
      <w:r w:rsidR="004E1A9F" w:rsidRPr="004E1A9F">
        <w:t>Giao diệ</w:t>
      </w:r>
      <w:r w:rsidR="004E1A9F" w:rsidRPr="004A2C32">
        <w:t>n thêm phòng</w:t>
      </w:r>
      <w:bookmarkEnd w:id="124"/>
    </w:p>
    <w:p w:rsidR="00A12542" w:rsidRPr="00A12542" w:rsidRDefault="00A12542" w:rsidP="00A12542">
      <w:pPr>
        <w:pStyle w:val="Noidung"/>
        <w:rPr>
          <w:noProof/>
          <w:sz w:val="28"/>
        </w:rPr>
      </w:pPr>
      <w:r w:rsidRPr="0049672D">
        <w:rPr>
          <w:noProof/>
          <w:sz w:val="28"/>
        </w:rPr>
        <w:t>Chọ</w:t>
      </w:r>
      <w:r>
        <w:rPr>
          <w:noProof/>
          <w:sz w:val="28"/>
        </w:rPr>
        <w:t xml:space="preserve">n </w:t>
      </w:r>
      <w:r w:rsidRPr="00A12542">
        <w:rPr>
          <w:noProof/>
          <w:sz w:val="28"/>
        </w:rPr>
        <w:t>sửa</w:t>
      </w:r>
      <w:r>
        <w:rPr>
          <w:noProof/>
          <w:sz w:val="28"/>
        </w:rPr>
        <w:t xml:space="preserve"> trên</w:t>
      </w:r>
      <w:r w:rsidRPr="0049672D">
        <w:rPr>
          <w:noProof/>
          <w:sz w:val="28"/>
        </w:rPr>
        <w:t xml:space="preserve"> trang</w:t>
      </w:r>
      <w:r>
        <w:rPr>
          <w:noProof/>
          <w:sz w:val="28"/>
        </w:rPr>
        <w:t xml:space="preserve"> </w:t>
      </w:r>
      <w:r w:rsidRPr="0049672D">
        <w:rPr>
          <w:noProof/>
          <w:sz w:val="28"/>
        </w:rPr>
        <w:t xml:space="preserve">danh sách </w:t>
      </w:r>
      <w:r w:rsidRPr="00A12542">
        <w:rPr>
          <w:noProof/>
          <w:sz w:val="28"/>
        </w:rPr>
        <w:t>sửa</w:t>
      </w:r>
      <w:r>
        <w:rPr>
          <w:noProof/>
          <w:sz w:val="28"/>
        </w:rPr>
        <w:t xml:space="preserve"> </w:t>
      </w:r>
      <w:r w:rsidRPr="00A12542">
        <w:rPr>
          <w:noProof/>
          <w:sz w:val="28"/>
        </w:rPr>
        <w:t>loại</w:t>
      </w:r>
      <w:r>
        <w:rPr>
          <w:noProof/>
          <w:sz w:val="28"/>
        </w:rPr>
        <w:t xml:space="preserve"> </w:t>
      </w:r>
      <w:r w:rsidRPr="00A12542">
        <w:rPr>
          <w:noProof/>
          <w:sz w:val="28"/>
        </w:rPr>
        <w:t xml:space="preserve">phòng </w:t>
      </w:r>
      <w:r w:rsidRPr="0049672D">
        <w:rPr>
          <w:noProof/>
          <w:sz w:val="28"/>
        </w:rPr>
        <w:t xml:space="preserve">để giao diện </w:t>
      </w:r>
      <w:r w:rsidRPr="00A12542">
        <w:rPr>
          <w:noProof/>
          <w:sz w:val="28"/>
        </w:rPr>
        <w:t>sử</w:t>
      </w:r>
      <w:r>
        <w:rPr>
          <w:noProof/>
          <w:sz w:val="28"/>
        </w:rPr>
        <w:t>a</w:t>
      </w:r>
      <w:r w:rsidRPr="00A12542">
        <w:rPr>
          <w:noProof/>
          <w:sz w:val="28"/>
        </w:rPr>
        <w:t xml:space="preserve"> phòng</w:t>
      </w:r>
      <w:r w:rsidRPr="0049672D">
        <w:rPr>
          <w:noProof/>
          <w:sz w:val="28"/>
        </w:rPr>
        <w:t xml:space="preserve"> hiện lên. Điền đầy đủ thông tin </w:t>
      </w:r>
      <w:r w:rsidRPr="00A12542">
        <w:rPr>
          <w:noProof/>
          <w:sz w:val="28"/>
        </w:rPr>
        <w:t xml:space="preserve">cần sửa </w:t>
      </w:r>
      <w:r w:rsidRPr="0049672D">
        <w:rPr>
          <w:noProof/>
          <w:sz w:val="28"/>
        </w:rPr>
        <w:t xml:space="preserve">sau đó nhấn nút </w:t>
      </w:r>
      <w:r w:rsidRPr="00A12542">
        <w:rPr>
          <w:noProof/>
          <w:sz w:val="28"/>
        </w:rPr>
        <w:t>lưu</w:t>
      </w:r>
      <w:r w:rsidRPr="0049672D">
        <w:rPr>
          <w:noProof/>
          <w:sz w:val="28"/>
        </w:rPr>
        <w:t xml:space="preserve"> để xác nhận </w:t>
      </w:r>
      <w:r w:rsidRPr="00A12542">
        <w:rPr>
          <w:noProof/>
          <w:sz w:val="28"/>
        </w:rPr>
        <w:t>sửa</w:t>
      </w:r>
      <w:r>
        <w:rPr>
          <w:noProof/>
          <w:sz w:val="28"/>
        </w:rPr>
        <w:t xml:space="preserve"> </w:t>
      </w:r>
      <w:r w:rsidRPr="00A12542">
        <w:rPr>
          <w:noProof/>
          <w:sz w:val="28"/>
        </w:rPr>
        <w:t>phòng</w:t>
      </w:r>
      <w:r w:rsidRPr="0049672D">
        <w:rPr>
          <w:noProof/>
          <w:sz w:val="28"/>
        </w:rPr>
        <w:t>.</w:t>
      </w:r>
    </w:p>
    <w:p w:rsidR="004016EB" w:rsidRDefault="00B01046" w:rsidP="004016EB">
      <w:pPr>
        <w:pStyle w:val="Noidung"/>
        <w:keepNext/>
        <w:jc w:val="center"/>
      </w:pPr>
      <w:r w:rsidRPr="007C2E32">
        <w:rPr>
          <w:noProof/>
          <w:lang w:eastAsia="vi-VN"/>
        </w:rPr>
        <w:drawing>
          <wp:inline distT="0" distB="0" distL="0" distR="0" wp14:anchorId="6AFF3028" wp14:editId="5AE761EB">
            <wp:extent cx="5941180" cy="2634343"/>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635416"/>
                    </a:xfrm>
                    <a:prstGeom prst="rect">
                      <a:avLst/>
                    </a:prstGeom>
                  </pic:spPr>
                </pic:pic>
              </a:graphicData>
            </a:graphic>
          </wp:inline>
        </w:drawing>
      </w:r>
    </w:p>
    <w:p w:rsidR="006160A1" w:rsidRPr="004E1A9F" w:rsidRDefault="004016EB" w:rsidP="00FF17CB">
      <w:pPr>
        <w:pStyle w:val="Caption"/>
      </w:pPr>
      <w:bookmarkStart w:id="125" w:name="_Toc27044741"/>
      <w:r>
        <w:t xml:space="preserve">Hình 3. </w:t>
      </w:r>
      <w:r>
        <w:fldChar w:fldCharType="begin"/>
      </w:r>
      <w:r>
        <w:instrText xml:space="preserve"> SEQ Hình_3. \* ARABIC </w:instrText>
      </w:r>
      <w:r>
        <w:fldChar w:fldCharType="separate"/>
      </w:r>
      <w:r w:rsidR="00A3291B">
        <w:rPr>
          <w:noProof/>
        </w:rPr>
        <w:t>43</w:t>
      </w:r>
      <w:r>
        <w:fldChar w:fldCharType="end"/>
      </w:r>
      <w:r w:rsidR="004E1A9F" w:rsidRPr="004E1A9F">
        <w:t xml:space="preserve"> Giao diện sửa phòng</w:t>
      </w:r>
      <w:bookmarkEnd w:id="125"/>
    </w:p>
    <w:p w:rsidR="006160A1" w:rsidRPr="007C2E32" w:rsidRDefault="006160A1" w:rsidP="007762E6">
      <w:pPr>
        <w:pStyle w:val="Heading3"/>
        <w:numPr>
          <w:ilvl w:val="0"/>
          <w:numId w:val="16"/>
        </w:numPr>
        <w:rPr>
          <w:rFonts w:cs="Times New Roman"/>
          <w:noProof/>
        </w:rPr>
      </w:pPr>
      <w:bookmarkStart w:id="126" w:name="_Toc27046436"/>
      <w:r w:rsidRPr="007C2E32">
        <w:rPr>
          <w:rFonts w:cs="Times New Roman"/>
          <w:noProof/>
        </w:rPr>
        <w:lastRenderedPageBreak/>
        <w:t>Danh sách dich vụ</w:t>
      </w:r>
      <w:bookmarkEnd w:id="126"/>
    </w:p>
    <w:p w:rsidR="004016EB" w:rsidRDefault="009156E7" w:rsidP="004016EB">
      <w:pPr>
        <w:keepNext/>
        <w:jc w:val="center"/>
      </w:pPr>
      <w:r w:rsidRPr="007C2E32">
        <w:rPr>
          <w:noProof/>
          <w:lang w:eastAsia="vi-VN"/>
        </w:rPr>
        <w:drawing>
          <wp:inline distT="0" distB="0" distL="0" distR="0" wp14:anchorId="79A46A15" wp14:editId="33868F2E">
            <wp:extent cx="5941180" cy="2808514"/>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09658"/>
                    </a:xfrm>
                    <a:prstGeom prst="rect">
                      <a:avLst/>
                    </a:prstGeom>
                  </pic:spPr>
                </pic:pic>
              </a:graphicData>
            </a:graphic>
          </wp:inline>
        </w:drawing>
      </w:r>
    </w:p>
    <w:p w:rsidR="006160A1" w:rsidRPr="007C2E32" w:rsidRDefault="004016EB" w:rsidP="00FF17CB">
      <w:pPr>
        <w:pStyle w:val="Caption"/>
        <w:rPr>
          <w:noProof/>
        </w:rPr>
      </w:pPr>
      <w:bookmarkStart w:id="127" w:name="_Toc27044742"/>
      <w:r>
        <w:t xml:space="preserve">Hình 3. </w:t>
      </w:r>
      <w:r>
        <w:fldChar w:fldCharType="begin"/>
      </w:r>
      <w:r>
        <w:instrText xml:space="preserve"> SEQ Hình_3. \* ARABIC </w:instrText>
      </w:r>
      <w:r>
        <w:fldChar w:fldCharType="separate"/>
      </w:r>
      <w:r w:rsidR="00A3291B">
        <w:rPr>
          <w:noProof/>
        </w:rPr>
        <w:t>44</w:t>
      </w:r>
      <w:r>
        <w:fldChar w:fldCharType="end"/>
      </w:r>
      <w:r w:rsidR="00FF17CB" w:rsidRPr="00FF17CB">
        <w:t xml:space="preserve"> </w:t>
      </w:r>
      <w:r w:rsidR="004E1A9F" w:rsidRPr="004E1A9F">
        <w:t>Giao diện danh sách dịch vụ</w:t>
      </w:r>
      <w:bookmarkEnd w:id="127"/>
    </w:p>
    <w:p w:rsidR="00E716AF" w:rsidRPr="007C2E32" w:rsidRDefault="006160A1" w:rsidP="00CB2234">
      <w:pPr>
        <w:pStyle w:val="Heading3"/>
        <w:numPr>
          <w:ilvl w:val="0"/>
          <w:numId w:val="16"/>
        </w:numPr>
        <w:rPr>
          <w:rFonts w:cs="Times New Roman"/>
          <w:noProof/>
        </w:rPr>
      </w:pPr>
      <w:bookmarkStart w:id="128" w:name="_Toc27046437"/>
      <w:r w:rsidRPr="007C2E32">
        <w:rPr>
          <w:rFonts w:cs="Times New Roman"/>
          <w:noProof/>
        </w:rPr>
        <w:t>Nhận phòng</w:t>
      </w:r>
      <w:bookmarkEnd w:id="128"/>
    </w:p>
    <w:p w:rsidR="00E716AF" w:rsidRPr="007C2E32" w:rsidRDefault="00E716AF" w:rsidP="00CB2234">
      <w:pPr>
        <w:rPr>
          <w:noProof/>
        </w:rPr>
      </w:pPr>
      <w:r w:rsidRPr="007C2E32">
        <w:rPr>
          <w:noProof/>
        </w:rPr>
        <w:t>Giao diện nhận phòng là giao diện hiện lên danh sách phiếu đặt phòng có ngày nhận là ngày hiện tại. Sau đó chọn nhận phòng của phiếu đặt phòng của khách khi khách đến nhận.</w:t>
      </w:r>
    </w:p>
    <w:p w:rsidR="004016EB" w:rsidRDefault="00317C2F" w:rsidP="004016EB">
      <w:pPr>
        <w:keepNext/>
        <w:jc w:val="center"/>
      </w:pPr>
      <w:r w:rsidRPr="007C2E32">
        <w:rPr>
          <w:noProof/>
          <w:lang w:eastAsia="vi-VN"/>
        </w:rPr>
        <w:drawing>
          <wp:inline distT="0" distB="0" distL="0" distR="0" wp14:anchorId="4C2FB299" wp14:editId="5CE37E15">
            <wp:extent cx="5791200" cy="267788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04971" cy="2684253"/>
                    </a:xfrm>
                    <a:prstGeom prst="rect">
                      <a:avLst/>
                    </a:prstGeom>
                  </pic:spPr>
                </pic:pic>
              </a:graphicData>
            </a:graphic>
          </wp:inline>
        </w:drawing>
      </w:r>
    </w:p>
    <w:p w:rsidR="00CB2234" w:rsidRPr="004A2C32" w:rsidRDefault="004016EB" w:rsidP="00FF17CB">
      <w:pPr>
        <w:pStyle w:val="Caption"/>
        <w:rPr>
          <w:noProof/>
        </w:rPr>
      </w:pPr>
      <w:bookmarkStart w:id="129" w:name="_Toc27044743"/>
      <w:r>
        <w:t xml:space="preserve">Hình 3. </w:t>
      </w:r>
      <w:r>
        <w:fldChar w:fldCharType="begin"/>
      </w:r>
      <w:r>
        <w:instrText xml:space="preserve"> SEQ Hình_3. \* ARABIC </w:instrText>
      </w:r>
      <w:r>
        <w:fldChar w:fldCharType="separate"/>
      </w:r>
      <w:r w:rsidR="00A3291B">
        <w:rPr>
          <w:noProof/>
        </w:rPr>
        <w:t>45</w:t>
      </w:r>
      <w:r>
        <w:fldChar w:fldCharType="end"/>
      </w:r>
      <w:r w:rsidR="004E1A9F" w:rsidRPr="004A2C32">
        <w:t xml:space="preserve"> Giao diện nhận phòng</w:t>
      </w:r>
      <w:bookmarkEnd w:id="129"/>
    </w:p>
    <w:p w:rsidR="00E716AF" w:rsidRPr="00BA6A73" w:rsidRDefault="00E716AF" w:rsidP="00CB2234">
      <w:pPr>
        <w:rPr>
          <w:noProof/>
        </w:rPr>
      </w:pPr>
      <w:r w:rsidRPr="007C2E32">
        <w:rPr>
          <w:noProof/>
        </w:rPr>
        <w:lastRenderedPageBreak/>
        <w:t>Xác nhận việc nhận phòng của khách</w:t>
      </w:r>
      <w:r w:rsidRPr="00BA6A73">
        <w:rPr>
          <w:noProof/>
        </w:rPr>
        <w:t xml:space="preserve"> phòng </w:t>
      </w:r>
      <w:r w:rsidR="00480DB2" w:rsidRPr="00BA6A73">
        <w:rPr>
          <w:noProof/>
        </w:rPr>
        <w:t>của khách</w:t>
      </w:r>
    </w:p>
    <w:p w:rsidR="004016EB" w:rsidRDefault="00317C2F" w:rsidP="004016EB">
      <w:pPr>
        <w:keepNext/>
        <w:jc w:val="center"/>
      </w:pPr>
      <w:r w:rsidRPr="007C2E32">
        <w:rPr>
          <w:noProof/>
          <w:lang w:eastAsia="vi-VN"/>
        </w:rPr>
        <w:drawing>
          <wp:inline distT="0" distB="0" distL="0" distR="0" wp14:anchorId="1E68D80D" wp14:editId="37353E32">
            <wp:extent cx="5936658" cy="2884714"/>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888087"/>
                    </a:xfrm>
                    <a:prstGeom prst="rect">
                      <a:avLst/>
                    </a:prstGeom>
                  </pic:spPr>
                </pic:pic>
              </a:graphicData>
            </a:graphic>
          </wp:inline>
        </w:drawing>
      </w:r>
    </w:p>
    <w:p w:rsidR="00782C54" w:rsidRPr="004E1A9F" w:rsidRDefault="004016EB" w:rsidP="00FF17CB">
      <w:pPr>
        <w:pStyle w:val="Caption"/>
        <w:rPr>
          <w:noProof/>
        </w:rPr>
      </w:pPr>
      <w:bookmarkStart w:id="130" w:name="_Toc27044744"/>
      <w:r>
        <w:t xml:space="preserve">Hình 3. </w:t>
      </w:r>
      <w:r>
        <w:fldChar w:fldCharType="begin"/>
      </w:r>
      <w:r>
        <w:instrText xml:space="preserve"> SEQ Hình_3. \* ARABIC </w:instrText>
      </w:r>
      <w:r>
        <w:fldChar w:fldCharType="separate"/>
      </w:r>
      <w:r w:rsidR="00A3291B">
        <w:rPr>
          <w:noProof/>
        </w:rPr>
        <w:t>46</w:t>
      </w:r>
      <w:r>
        <w:fldChar w:fldCharType="end"/>
      </w:r>
      <w:r w:rsidR="004E1A9F" w:rsidRPr="004E1A9F">
        <w:t xml:space="preserve"> Giao diện xác nhận nhận phòng</w:t>
      </w:r>
      <w:bookmarkEnd w:id="130"/>
    </w:p>
    <w:p w:rsidR="00E716AF" w:rsidRPr="007C2E32" w:rsidRDefault="00E716AF" w:rsidP="00CB2234">
      <w:pPr>
        <w:rPr>
          <w:rFonts w:eastAsiaTheme="majorEastAsia"/>
          <w:bCs/>
          <w:noProof/>
        </w:rPr>
      </w:pPr>
      <w:r w:rsidRPr="007C2E32">
        <w:rPr>
          <w:rFonts w:eastAsiaTheme="majorEastAsia"/>
          <w:bCs/>
          <w:noProof/>
        </w:rPr>
        <w:t>Sau khi xác nhận nhận phòng thì xuất thông báo đã nhận phòng thành công. Và nhắc nhở thời gian kết thúc thuê phòng cho khách.</w:t>
      </w:r>
    </w:p>
    <w:p w:rsidR="00FF17CB" w:rsidRDefault="00317C2F" w:rsidP="00FF17CB">
      <w:pPr>
        <w:keepNext/>
        <w:jc w:val="center"/>
      </w:pPr>
      <w:r w:rsidRPr="007C2E32">
        <w:rPr>
          <w:noProof/>
          <w:lang w:eastAsia="vi-VN"/>
        </w:rPr>
        <w:drawing>
          <wp:inline distT="0" distB="0" distL="0" distR="0" wp14:anchorId="109FC4FB" wp14:editId="5C54893B">
            <wp:extent cx="5943600" cy="2473036"/>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473036"/>
                    </a:xfrm>
                    <a:prstGeom prst="rect">
                      <a:avLst/>
                    </a:prstGeom>
                  </pic:spPr>
                </pic:pic>
              </a:graphicData>
            </a:graphic>
          </wp:inline>
        </w:drawing>
      </w:r>
    </w:p>
    <w:p w:rsidR="006160A1" w:rsidRPr="004E1A9F" w:rsidRDefault="00FF17CB" w:rsidP="00FF17CB">
      <w:pPr>
        <w:pStyle w:val="Caption"/>
        <w:rPr>
          <w:noProof/>
        </w:rPr>
      </w:pPr>
      <w:bookmarkStart w:id="131" w:name="_Toc27044745"/>
      <w:r>
        <w:t xml:space="preserve">Hình 3. </w:t>
      </w:r>
      <w:r>
        <w:fldChar w:fldCharType="begin"/>
      </w:r>
      <w:r>
        <w:instrText xml:space="preserve"> SEQ Hình_3. \* ARABIC </w:instrText>
      </w:r>
      <w:r>
        <w:fldChar w:fldCharType="separate"/>
      </w:r>
      <w:r w:rsidR="00A3291B">
        <w:rPr>
          <w:noProof/>
        </w:rPr>
        <w:t>47</w:t>
      </w:r>
      <w:r>
        <w:fldChar w:fldCharType="end"/>
      </w:r>
      <w:r w:rsidRPr="00FF17CB">
        <w:t xml:space="preserve"> </w:t>
      </w:r>
      <w:r w:rsidR="004E1A9F" w:rsidRPr="004E1A9F">
        <w:t>Giao diện thông báo thành công</w:t>
      </w:r>
      <w:bookmarkEnd w:id="131"/>
    </w:p>
    <w:p w:rsidR="006160A1" w:rsidRPr="007C2E32" w:rsidRDefault="006160A1" w:rsidP="007762E6">
      <w:pPr>
        <w:pStyle w:val="Heading3"/>
        <w:numPr>
          <w:ilvl w:val="0"/>
          <w:numId w:val="16"/>
        </w:numPr>
        <w:rPr>
          <w:rFonts w:cs="Times New Roman"/>
          <w:noProof/>
        </w:rPr>
      </w:pPr>
      <w:bookmarkStart w:id="132" w:name="_Toc27046438"/>
      <w:r w:rsidRPr="007C2E32">
        <w:rPr>
          <w:rFonts w:cs="Times New Roman"/>
          <w:noProof/>
        </w:rPr>
        <w:lastRenderedPageBreak/>
        <w:t>Trả phòng</w:t>
      </w:r>
      <w:bookmarkEnd w:id="132"/>
      <w:r w:rsidR="004E1A9F">
        <w:rPr>
          <w:rFonts w:cs="Times New Roman"/>
          <w:noProof/>
          <w:lang w:val="en-US"/>
        </w:rPr>
        <w:t xml:space="preserve"> </w:t>
      </w:r>
    </w:p>
    <w:p w:rsidR="00E716AF" w:rsidRPr="007C2E32" w:rsidRDefault="00E716AF" w:rsidP="006160A1">
      <w:pPr>
        <w:pStyle w:val="Noidung"/>
        <w:rPr>
          <w:noProof/>
          <w:sz w:val="28"/>
        </w:rPr>
      </w:pPr>
      <w:r w:rsidRPr="007C2E32">
        <w:rPr>
          <w:noProof/>
          <w:sz w:val="28"/>
        </w:rPr>
        <w:t>Giao diện trả phòng là giao diện hiện các danh sách phòng đang được khách hàng thêu. Nếu chọn trả phòng thì xuất ra trang thanh toán. Nếu chọn đổi phòng thì xuất ra trang đổi phòng.</w:t>
      </w:r>
    </w:p>
    <w:p w:rsidR="00FF17CB" w:rsidRDefault="009156E7" w:rsidP="00FF17CB">
      <w:pPr>
        <w:pStyle w:val="Noidung"/>
        <w:keepNext/>
        <w:jc w:val="center"/>
      </w:pPr>
      <w:r w:rsidRPr="007C2E32">
        <w:rPr>
          <w:noProof/>
          <w:lang w:eastAsia="vi-VN"/>
        </w:rPr>
        <w:drawing>
          <wp:inline distT="0" distB="0" distL="0" distR="0" wp14:anchorId="3221712E" wp14:editId="47FFB5E5">
            <wp:extent cx="5943600" cy="241300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413000"/>
                    </a:xfrm>
                    <a:prstGeom prst="rect">
                      <a:avLst/>
                    </a:prstGeom>
                  </pic:spPr>
                </pic:pic>
              </a:graphicData>
            </a:graphic>
          </wp:inline>
        </w:drawing>
      </w:r>
    </w:p>
    <w:p w:rsidR="001C4C21" w:rsidRPr="004E1A9F" w:rsidRDefault="00FF17CB" w:rsidP="00FF17CB">
      <w:pPr>
        <w:pStyle w:val="Caption"/>
        <w:rPr>
          <w:b/>
          <w:noProof/>
          <w:sz w:val="36"/>
        </w:rPr>
      </w:pPr>
      <w:bookmarkStart w:id="133" w:name="_Toc27044746"/>
      <w:r>
        <w:t xml:space="preserve">Hình 3. </w:t>
      </w:r>
      <w:r>
        <w:fldChar w:fldCharType="begin"/>
      </w:r>
      <w:r>
        <w:instrText xml:space="preserve"> SEQ Hình_3. \* ARABIC </w:instrText>
      </w:r>
      <w:r>
        <w:fldChar w:fldCharType="separate"/>
      </w:r>
      <w:r w:rsidR="00A3291B">
        <w:rPr>
          <w:noProof/>
        </w:rPr>
        <w:t>48</w:t>
      </w:r>
      <w:r>
        <w:fldChar w:fldCharType="end"/>
      </w:r>
      <w:r w:rsidR="004E1A9F" w:rsidRPr="004E1A9F">
        <w:t xml:space="preserve"> Giao diện trả và đổi phòng</w:t>
      </w:r>
      <w:bookmarkEnd w:id="133"/>
    </w:p>
    <w:p w:rsidR="00E716AF" w:rsidRPr="007C2E32" w:rsidRDefault="009143D6" w:rsidP="00E716AF">
      <w:pPr>
        <w:pStyle w:val="Heading3"/>
        <w:numPr>
          <w:ilvl w:val="0"/>
          <w:numId w:val="16"/>
        </w:numPr>
        <w:rPr>
          <w:rFonts w:cs="Times New Roman"/>
          <w:noProof/>
          <w:lang w:val="en-US"/>
        </w:rPr>
      </w:pPr>
      <w:bookmarkStart w:id="134" w:name="_Toc27046439"/>
      <w:r w:rsidRPr="007C2E32">
        <w:rPr>
          <w:rFonts w:cs="Times New Roman"/>
          <w:noProof/>
        </w:rPr>
        <w:t>Đổi phòng</w:t>
      </w:r>
      <w:bookmarkEnd w:id="134"/>
    </w:p>
    <w:p w:rsidR="00E716AF" w:rsidRPr="007C2E32" w:rsidRDefault="00E716AF" w:rsidP="00E716AF">
      <w:pPr>
        <w:rPr>
          <w:rFonts w:eastAsiaTheme="majorEastAsia"/>
          <w:bCs/>
          <w:noProof/>
        </w:rPr>
      </w:pPr>
      <w:r w:rsidRPr="007C2E32">
        <w:rPr>
          <w:rFonts w:eastAsiaTheme="majorEastAsia"/>
          <w:bCs/>
          <w:noProof/>
        </w:rPr>
        <w:t xml:space="preserve">Sau khi chọn mục đổi phòng ở giao diện trả phòng thì giao diện đổi phòng xuất hiện. Giao diện này sẽ cho khách chọn những phòng hiện đang trống. </w:t>
      </w:r>
    </w:p>
    <w:p w:rsidR="00FF17CB" w:rsidRDefault="00CE4207" w:rsidP="00FF17CB">
      <w:pPr>
        <w:keepNext/>
        <w:jc w:val="center"/>
      </w:pPr>
      <w:r w:rsidRPr="007C2E32">
        <w:rPr>
          <w:noProof/>
          <w:lang w:eastAsia="vi-VN"/>
        </w:rPr>
        <w:drawing>
          <wp:inline distT="0" distB="0" distL="0" distR="0" wp14:anchorId="37F1F745" wp14:editId="58A7ED2E">
            <wp:extent cx="5943600" cy="239268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392680"/>
                    </a:xfrm>
                    <a:prstGeom prst="rect">
                      <a:avLst/>
                    </a:prstGeom>
                  </pic:spPr>
                </pic:pic>
              </a:graphicData>
            </a:graphic>
          </wp:inline>
        </w:drawing>
      </w:r>
    </w:p>
    <w:p w:rsidR="00CE4207" w:rsidRPr="004A2C32" w:rsidRDefault="00FF17CB" w:rsidP="00FF17CB">
      <w:pPr>
        <w:pStyle w:val="Caption"/>
        <w:rPr>
          <w:rFonts w:eastAsiaTheme="majorEastAsia"/>
          <w:b/>
          <w:bCs w:val="0"/>
          <w:noProof/>
        </w:rPr>
      </w:pPr>
      <w:bookmarkStart w:id="135" w:name="_Toc27044747"/>
      <w:r>
        <w:t xml:space="preserve">Hình 3. </w:t>
      </w:r>
      <w:r>
        <w:fldChar w:fldCharType="begin"/>
      </w:r>
      <w:r>
        <w:instrText xml:space="preserve"> SEQ Hình_3. \* ARABIC </w:instrText>
      </w:r>
      <w:r>
        <w:fldChar w:fldCharType="separate"/>
      </w:r>
      <w:r w:rsidR="00A3291B">
        <w:rPr>
          <w:noProof/>
        </w:rPr>
        <w:t>49</w:t>
      </w:r>
      <w:r>
        <w:fldChar w:fldCharType="end"/>
      </w:r>
      <w:r w:rsidRPr="00367377">
        <w:t xml:space="preserve"> </w:t>
      </w:r>
      <w:r w:rsidR="004E1A9F" w:rsidRPr="004A2C32">
        <w:t xml:space="preserve"> Giao diện đổi phòng</w:t>
      </w:r>
      <w:bookmarkEnd w:id="135"/>
    </w:p>
    <w:p w:rsidR="00E716AF" w:rsidRPr="007C2E32" w:rsidRDefault="00E716AF" w:rsidP="00CE4207">
      <w:pPr>
        <w:rPr>
          <w:rFonts w:eastAsiaTheme="majorEastAsia"/>
          <w:bCs/>
          <w:noProof/>
        </w:rPr>
      </w:pPr>
      <w:r w:rsidRPr="007C2E32">
        <w:rPr>
          <w:rFonts w:eastAsiaTheme="majorEastAsia"/>
          <w:bCs/>
          <w:noProof/>
        </w:rPr>
        <w:lastRenderedPageBreak/>
        <w:t>Sau khi xác nhận đổi phòng thì xuất thông báo đã đổi phòng thành công. Và nhắc nhở thời gian kết thúc thuê phòng cho khách.</w:t>
      </w:r>
    </w:p>
    <w:p w:rsidR="00FF17CB" w:rsidRDefault="00CE4207" w:rsidP="00FF17CB">
      <w:pPr>
        <w:keepNext/>
        <w:jc w:val="center"/>
      </w:pPr>
      <w:r w:rsidRPr="007C2E32">
        <w:rPr>
          <w:noProof/>
          <w:lang w:eastAsia="vi-VN"/>
        </w:rPr>
        <w:drawing>
          <wp:inline distT="0" distB="0" distL="0" distR="0" wp14:anchorId="3D42D2C1" wp14:editId="479C162C">
            <wp:extent cx="5943600" cy="297542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975429"/>
                    </a:xfrm>
                    <a:prstGeom prst="rect">
                      <a:avLst/>
                    </a:prstGeom>
                  </pic:spPr>
                </pic:pic>
              </a:graphicData>
            </a:graphic>
          </wp:inline>
        </w:drawing>
      </w:r>
    </w:p>
    <w:p w:rsidR="00317C2F" w:rsidRPr="004E1A9F" w:rsidRDefault="00FF17CB" w:rsidP="00FF17CB">
      <w:pPr>
        <w:pStyle w:val="Caption"/>
        <w:rPr>
          <w:rFonts w:eastAsiaTheme="majorEastAsia"/>
          <w:b/>
          <w:bCs w:val="0"/>
          <w:noProof/>
        </w:rPr>
      </w:pPr>
      <w:bookmarkStart w:id="136" w:name="_Toc27044748"/>
      <w:r>
        <w:t xml:space="preserve">Hình 3. </w:t>
      </w:r>
      <w:r>
        <w:fldChar w:fldCharType="begin"/>
      </w:r>
      <w:r>
        <w:instrText xml:space="preserve"> SEQ Hình_3. \* ARABIC </w:instrText>
      </w:r>
      <w:r>
        <w:fldChar w:fldCharType="separate"/>
      </w:r>
      <w:r w:rsidR="00A3291B">
        <w:rPr>
          <w:noProof/>
        </w:rPr>
        <w:t>50</w:t>
      </w:r>
      <w:r>
        <w:fldChar w:fldCharType="end"/>
      </w:r>
      <w:r w:rsidRPr="00FF17CB">
        <w:t xml:space="preserve"> </w:t>
      </w:r>
      <w:r w:rsidR="004E1A9F" w:rsidRPr="004E1A9F">
        <w:t>Giao diện thông báo đổi phòng thành công</w:t>
      </w:r>
      <w:bookmarkEnd w:id="136"/>
    </w:p>
    <w:p w:rsidR="006160A1" w:rsidRPr="004E1A9F" w:rsidRDefault="006160A1" w:rsidP="007762E6">
      <w:pPr>
        <w:pStyle w:val="Heading3"/>
        <w:numPr>
          <w:ilvl w:val="0"/>
          <w:numId w:val="16"/>
        </w:numPr>
        <w:rPr>
          <w:rFonts w:cs="Times New Roman"/>
          <w:noProof/>
        </w:rPr>
      </w:pPr>
      <w:bookmarkStart w:id="137" w:name="_Toc27046440"/>
      <w:r w:rsidRPr="007C2E32">
        <w:rPr>
          <w:rFonts w:cs="Times New Roman"/>
          <w:noProof/>
        </w:rPr>
        <w:t>Thanh toán</w:t>
      </w:r>
      <w:bookmarkEnd w:id="137"/>
    </w:p>
    <w:p w:rsidR="00D107ED" w:rsidRPr="00F7093A" w:rsidRDefault="006707B5" w:rsidP="00D107ED">
      <w:r w:rsidRPr="00F7093A">
        <w:t>Giao diện thanh toán</w:t>
      </w:r>
      <w:r w:rsidR="00F7093A">
        <w:t xml:space="preserve">: </w:t>
      </w:r>
      <w:r w:rsidR="00F7093A" w:rsidRPr="00F7093A">
        <w:t>Khi người d</w:t>
      </w:r>
      <w:r w:rsidR="00F7093A">
        <w:t>ủng nh</w:t>
      </w:r>
      <w:r w:rsidR="00F7093A" w:rsidRPr="00F7093A">
        <w:t>ấn chọn trả phòng, trang thanh toán hiện ra.</w:t>
      </w:r>
      <w:r w:rsidR="00F7093A">
        <w:t xml:space="preserve"> </w:t>
      </w:r>
      <w:r w:rsidR="00F7093A" w:rsidRPr="00F7093A">
        <w:t>Kiểm tra kỹ l</w:t>
      </w:r>
      <w:r w:rsidR="00F7093A">
        <w:t xml:space="preserve">ại các số tiền trên hóa đơn </w:t>
      </w:r>
      <w:r w:rsidR="00F7093A" w:rsidRPr="00F7093A">
        <w:t>sau chọn in hóa đơn để in.</w:t>
      </w:r>
    </w:p>
    <w:p w:rsidR="00FF17CB" w:rsidRDefault="00CB2234" w:rsidP="00FF17CB">
      <w:pPr>
        <w:keepNext/>
        <w:jc w:val="center"/>
      </w:pPr>
      <w:r w:rsidRPr="007C2E32">
        <w:rPr>
          <w:noProof/>
          <w:lang w:eastAsia="vi-VN"/>
        </w:rPr>
        <w:drawing>
          <wp:inline distT="0" distB="0" distL="0" distR="0" wp14:anchorId="4A0B6A94" wp14:editId="33048C61">
            <wp:extent cx="5933440" cy="2743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47897"/>
                    </a:xfrm>
                    <a:prstGeom prst="rect">
                      <a:avLst/>
                    </a:prstGeom>
                  </pic:spPr>
                </pic:pic>
              </a:graphicData>
            </a:graphic>
          </wp:inline>
        </w:drawing>
      </w:r>
    </w:p>
    <w:p w:rsidR="006707B5" w:rsidRPr="006707B5" w:rsidRDefault="00FF17CB" w:rsidP="006707B5">
      <w:pPr>
        <w:pStyle w:val="Caption"/>
      </w:pPr>
      <w:bookmarkStart w:id="138" w:name="_Toc27044749"/>
      <w:r>
        <w:t xml:space="preserve">Hình 3. </w:t>
      </w:r>
      <w:r>
        <w:fldChar w:fldCharType="begin"/>
      </w:r>
      <w:r>
        <w:instrText xml:space="preserve"> SEQ Hình_3. \* ARABIC </w:instrText>
      </w:r>
      <w:r>
        <w:fldChar w:fldCharType="separate"/>
      </w:r>
      <w:r w:rsidR="00A3291B">
        <w:rPr>
          <w:noProof/>
        </w:rPr>
        <w:t>51</w:t>
      </w:r>
      <w:r>
        <w:fldChar w:fldCharType="end"/>
      </w:r>
      <w:r w:rsidRPr="00FF17CB">
        <w:t xml:space="preserve"> </w:t>
      </w:r>
      <w:r w:rsidR="004E1A9F" w:rsidRPr="004E1A9F">
        <w:t>Giao diện thanh toán khi trả phòng</w:t>
      </w:r>
      <w:bookmarkEnd w:id="138"/>
    </w:p>
    <w:p w:rsidR="00FF17CB" w:rsidRDefault="00180D16" w:rsidP="006707B5">
      <w:pPr>
        <w:keepNext/>
        <w:jc w:val="center"/>
      </w:pPr>
      <w:r>
        <w:rPr>
          <w:noProof/>
          <w:lang w:eastAsia="vi-VN"/>
        </w:rPr>
        <w:lastRenderedPageBreak/>
        <w:drawing>
          <wp:inline distT="0" distB="0" distL="0" distR="0" wp14:anchorId="508A2C32" wp14:editId="5FCE5487">
            <wp:extent cx="4206240" cy="330708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213860" cy="3313071"/>
                    </a:xfrm>
                    <a:prstGeom prst="rect">
                      <a:avLst/>
                    </a:prstGeom>
                  </pic:spPr>
                </pic:pic>
              </a:graphicData>
            </a:graphic>
          </wp:inline>
        </w:drawing>
      </w:r>
    </w:p>
    <w:p w:rsidR="00317C2F" w:rsidRPr="004E1A9F" w:rsidRDefault="00FF17CB" w:rsidP="00FF17CB">
      <w:pPr>
        <w:pStyle w:val="Caption"/>
        <w:rPr>
          <w:noProof/>
        </w:rPr>
      </w:pPr>
      <w:bookmarkStart w:id="139" w:name="_Toc27044750"/>
      <w:r>
        <w:t xml:space="preserve">Hình 3. </w:t>
      </w:r>
      <w:r>
        <w:fldChar w:fldCharType="begin"/>
      </w:r>
      <w:r>
        <w:instrText xml:space="preserve"> SEQ Hình_3. \* ARABIC </w:instrText>
      </w:r>
      <w:r>
        <w:fldChar w:fldCharType="separate"/>
      </w:r>
      <w:r w:rsidR="00A3291B">
        <w:rPr>
          <w:noProof/>
        </w:rPr>
        <w:t>52</w:t>
      </w:r>
      <w:r>
        <w:fldChar w:fldCharType="end"/>
      </w:r>
      <w:r w:rsidRPr="00367377">
        <w:t xml:space="preserve"> </w:t>
      </w:r>
      <w:r w:rsidR="004E1A9F" w:rsidRPr="004E1A9F">
        <w:t xml:space="preserve"> Hóa đơn được in</w:t>
      </w:r>
      <w:bookmarkEnd w:id="139"/>
    </w:p>
    <w:p w:rsidR="001C4C21" w:rsidRPr="007C2E32" w:rsidRDefault="00D107ED" w:rsidP="001C4C21">
      <w:pPr>
        <w:rPr>
          <w:noProof/>
        </w:rPr>
      </w:pPr>
      <w:r w:rsidRPr="007C2E32">
        <w:rPr>
          <w:noProof/>
        </w:rPr>
        <w:t>Sau khi t</w:t>
      </w:r>
      <w:r w:rsidR="00317C2F" w:rsidRPr="007C2E32">
        <w:rPr>
          <w:noProof/>
        </w:rPr>
        <w:t xml:space="preserve">hanh toán </w:t>
      </w:r>
      <w:r w:rsidRPr="007C2E32">
        <w:rPr>
          <w:noProof/>
        </w:rPr>
        <w:t xml:space="preserve">thành công </w:t>
      </w:r>
      <w:r w:rsidR="00317C2F" w:rsidRPr="007C2E32">
        <w:rPr>
          <w:noProof/>
        </w:rPr>
        <w:t>x</w:t>
      </w:r>
      <w:r w:rsidR="004E1A9F">
        <w:rPr>
          <w:noProof/>
        </w:rPr>
        <w:t xml:space="preserve">uất </w:t>
      </w:r>
      <w:r w:rsidR="004E1A9F" w:rsidRPr="004E1A9F">
        <w:rPr>
          <w:noProof/>
        </w:rPr>
        <w:t xml:space="preserve">giao diện </w:t>
      </w:r>
      <w:r w:rsidR="004E1A9F">
        <w:rPr>
          <w:noProof/>
        </w:rPr>
        <w:t>thông bá</w:t>
      </w:r>
      <w:r w:rsidR="004E1A9F" w:rsidRPr="004E1A9F">
        <w:rPr>
          <w:noProof/>
        </w:rPr>
        <w:t>o</w:t>
      </w:r>
      <w:r w:rsidRPr="007C2E32">
        <w:rPr>
          <w:noProof/>
        </w:rPr>
        <w:t>.</w:t>
      </w:r>
    </w:p>
    <w:p w:rsidR="00FF17CB" w:rsidRDefault="0012573D" w:rsidP="00FF17CB">
      <w:pPr>
        <w:keepNext/>
        <w:jc w:val="center"/>
      </w:pPr>
      <w:r w:rsidRPr="007C2E32">
        <w:rPr>
          <w:noProof/>
          <w:lang w:eastAsia="vi-VN"/>
        </w:rPr>
        <w:drawing>
          <wp:inline distT="0" distB="0" distL="0" distR="0" wp14:anchorId="098D9B22" wp14:editId="188523E5">
            <wp:extent cx="5943600" cy="2660073"/>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660073"/>
                    </a:xfrm>
                    <a:prstGeom prst="rect">
                      <a:avLst/>
                    </a:prstGeom>
                  </pic:spPr>
                </pic:pic>
              </a:graphicData>
            </a:graphic>
          </wp:inline>
        </w:drawing>
      </w:r>
    </w:p>
    <w:p w:rsidR="0012573D" w:rsidRPr="004E1A9F" w:rsidRDefault="00FF17CB" w:rsidP="00FF17CB">
      <w:pPr>
        <w:pStyle w:val="Caption"/>
        <w:rPr>
          <w:noProof/>
        </w:rPr>
      </w:pPr>
      <w:bookmarkStart w:id="140" w:name="_Toc27044751"/>
      <w:r>
        <w:t xml:space="preserve">Hình 3. </w:t>
      </w:r>
      <w:r>
        <w:fldChar w:fldCharType="begin"/>
      </w:r>
      <w:r>
        <w:instrText xml:space="preserve"> SEQ Hình_3. \* ARABIC </w:instrText>
      </w:r>
      <w:r>
        <w:fldChar w:fldCharType="separate"/>
      </w:r>
      <w:r w:rsidR="00A3291B">
        <w:rPr>
          <w:noProof/>
        </w:rPr>
        <w:t>53</w:t>
      </w:r>
      <w:r>
        <w:fldChar w:fldCharType="end"/>
      </w:r>
      <w:r w:rsidRPr="00367377">
        <w:t xml:space="preserve"> </w:t>
      </w:r>
      <w:r w:rsidR="004E1A9F" w:rsidRPr="004E1A9F">
        <w:t>Giao diện thông báo thanh toán thành công</w:t>
      </w:r>
      <w:bookmarkEnd w:id="140"/>
    </w:p>
    <w:p w:rsidR="007A0226" w:rsidRPr="00BA6A73" w:rsidRDefault="007A0226">
      <w:pPr>
        <w:rPr>
          <w:noProof/>
        </w:rPr>
      </w:pPr>
      <w:r w:rsidRPr="00BA6A73">
        <w:rPr>
          <w:noProof/>
        </w:rPr>
        <w:br w:type="page"/>
      </w:r>
    </w:p>
    <w:p w:rsidR="007A0226" w:rsidRPr="00BA6A73" w:rsidRDefault="00334A7D" w:rsidP="00334A7D">
      <w:pPr>
        <w:pStyle w:val="Heading1"/>
        <w:jc w:val="center"/>
        <w:rPr>
          <w:noProof/>
        </w:rPr>
      </w:pPr>
      <w:bookmarkStart w:id="141" w:name="_Toc27046441"/>
      <w:r w:rsidRPr="00BA6A73">
        <w:rPr>
          <w:noProof/>
        </w:rPr>
        <w:lastRenderedPageBreak/>
        <w:t>CHƯƠNG 4</w:t>
      </w:r>
      <w:r w:rsidR="007A0226" w:rsidRPr="00BA6A73">
        <w:rPr>
          <w:noProof/>
        </w:rPr>
        <w:t>: TỔNG KẾT</w:t>
      </w:r>
      <w:bookmarkEnd w:id="141"/>
    </w:p>
    <w:p w:rsidR="00334A7D" w:rsidRPr="00705979" w:rsidRDefault="00334A7D" w:rsidP="00334A7D">
      <w:pPr>
        <w:rPr>
          <w:rFonts w:eastAsia="Calibri"/>
          <w:u w:val="single"/>
        </w:rPr>
      </w:pPr>
      <w:r w:rsidRPr="00705979">
        <w:rPr>
          <w:rFonts w:eastAsia="Calibri"/>
          <w:u w:val="single"/>
        </w:rPr>
        <w:t xml:space="preserve">Thông qua việc tìm hiểu và triển khai thực hiện đề tài này, nhóm đã </w:t>
      </w:r>
      <w:r w:rsidR="004A2C32" w:rsidRPr="00705979">
        <w:rPr>
          <w:rFonts w:eastAsia="Calibri"/>
          <w:u w:val="single"/>
        </w:rPr>
        <w:t>đạt được:</w:t>
      </w:r>
    </w:p>
    <w:p w:rsidR="004A2C32" w:rsidRDefault="004A2C32" w:rsidP="00705979">
      <w:pPr>
        <w:ind w:left="720"/>
        <w:jc w:val="both"/>
      </w:pPr>
      <w:r>
        <w:t>Website đã hoàn thiện được các chức năng nghiệp vụ chính của việc quản lý khách sạn. Khách hàng có thể đặt phòng online, đăng ký thành viên và đăng nhập để đặt phòng khách sạn.</w:t>
      </w:r>
    </w:p>
    <w:p w:rsidR="004A2C32" w:rsidRDefault="004A2C32" w:rsidP="00705979">
      <w:pPr>
        <w:ind w:left="720"/>
        <w:jc w:val="both"/>
      </w:pPr>
      <w:r>
        <w:t>Về phần quản lý của khách sạn, đã hoàn thành chức năng nhận phòng, đổi phòng, trả phòng, gọi dịch vụ (khách có thể gọi thêm dịch vụ khi lưu trú), chức năng thanh toán và in hóa đơn cho khách. Các chức năng thêm, xóa sửa các danh mục phòng, loại phòng, dịch vụ, nhân viên đã được hoàn thiện. Các chức năng phụ như xem danh sách hóa đơn và lọc hóa đơn theo ngày, xem biểu đồ doanh thu và biểu đồ dịch vụ đã sử dụng.</w:t>
      </w:r>
    </w:p>
    <w:p w:rsidR="004A2C32" w:rsidRPr="00705979" w:rsidRDefault="004A2C32" w:rsidP="004A2C32">
      <w:pPr>
        <w:rPr>
          <w:rFonts w:eastAsia="Calibri"/>
          <w:u w:val="single"/>
        </w:rPr>
      </w:pPr>
      <w:r w:rsidRPr="00705979">
        <w:rPr>
          <w:rFonts w:eastAsia="Calibri"/>
          <w:u w:val="single"/>
        </w:rPr>
        <w:t>Hướng phát triển cho đề tài sau này:</w:t>
      </w:r>
    </w:p>
    <w:p w:rsidR="004A2C32" w:rsidRDefault="004A2C32" w:rsidP="00705979">
      <w:pPr>
        <w:ind w:left="720"/>
        <w:jc w:val="both"/>
      </w:pPr>
      <w:r>
        <w:t>Định hướng phát triển của website là sẽ phát triển hoàn thiện về việc sử dụng đa ngôn ngữ cho giao diện website; tư vấn và trò chuyện trực tiếp cho khách hàng trên website; tính tiền chính xác theo giờ khi khách đến nhận phòng và trả phòng; gia hạn phòng cho khách.</w:t>
      </w:r>
    </w:p>
    <w:p w:rsidR="004A2C32" w:rsidRPr="004A2C32" w:rsidRDefault="004A2C32" w:rsidP="00334A7D"/>
    <w:p w:rsidR="00334A7D" w:rsidRPr="007C2E32" w:rsidRDefault="00334A7D" w:rsidP="00334A7D">
      <w:pPr>
        <w:rPr>
          <w:rFonts w:eastAsia="Calibri"/>
        </w:rPr>
      </w:pPr>
    </w:p>
    <w:p w:rsidR="007A0226" w:rsidRPr="00BA6A73" w:rsidRDefault="007A0226">
      <w:pPr>
        <w:rPr>
          <w:noProof/>
        </w:rPr>
      </w:pPr>
      <w:r w:rsidRPr="00BA6A73">
        <w:rPr>
          <w:noProof/>
        </w:rPr>
        <w:br w:type="page"/>
      </w:r>
    </w:p>
    <w:p w:rsidR="007A0226" w:rsidRPr="007C2E32" w:rsidRDefault="007A0226" w:rsidP="00334A7D">
      <w:pPr>
        <w:pStyle w:val="Heading1"/>
        <w:jc w:val="center"/>
        <w:rPr>
          <w:noProof/>
          <w:lang w:val="en-US"/>
        </w:rPr>
      </w:pPr>
      <w:bookmarkStart w:id="142" w:name="_Toc27046442"/>
      <w:r w:rsidRPr="007C2E32">
        <w:rPr>
          <w:noProof/>
          <w:lang w:val="en-US"/>
        </w:rPr>
        <w:lastRenderedPageBreak/>
        <w:t>TÀI LIỆU THAM KHẢO</w:t>
      </w:r>
      <w:bookmarkEnd w:id="142"/>
    </w:p>
    <w:tbl>
      <w:tblPr>
        <w:tblW w:w="5000" w:type="pct"/>
        <w:tblCellSpacing w:w="15" w:type="dxa"/>
        <w:tblInd w:w="63" w:type="dxa"/>
        <w:tblCellMar>
          <w:top w:w="15" w:type="dxa"/>
          <w:left w:w="15" w:type="dxa"/>
          <w:bottom w:w="15" w:type="dxa"/>
          <w:right w:w="15" w:type="dxa"/>
        </w:tblCellMar>
        <w:tblLook w:val="04A0" w:firstRow="1" w:lastRow="0" w:firstColumn="1" w:lastColumn="0" w:noHBand="0" w:noVBand="1"/>
      </w:tblPr>
      <w:tblGrid>
        <w:gridCol w:w="380"/>
        <w:gridCol w:w="9070"/>
      </w:tblGrid>
      <w:tr w:rsidR="00334A7D" w:rsidRPr="007C2E32" w:rsidTr="00334A7D">
        <w:trPr>
          <w:tblCellSpacing w:w="15" w:type="dxa"/>
        </w:trPr>
        <w:tc>
          <w:tcPr>
            <w:tcW w:w="0" w:type="auto"/>
            <w:tcBorders>
              <w:top w:val="nil"/>
              <w:left w:val="nil"/>
              <w:bottom w:val="nil"/>
              <w:right w:val="nil"/>
            </w:tcBorders>
            <w:hideMark/>
          </w:tcPr>
          <w:p w:rsidR="00334A7D" w:rsidRPr="007C2E32" w:rsidRDefault="00334A7D">
            <w:pPr>
              <w:pStyle w:val="Bibliography1"/>
              <w:jc w:val="right"/>
              <w:rPr>
                <w:rFonts w:ascii="Times New Roman" w:eastAsia="Calibri" w:hAnsi="Times New Roman"/>
              </w:rPr>
            </w:pPr>
            <w:bookmarkStart w:id="143" w:name="GSp00"/>
            <w:r w:rsidRPr="007C2E32">
              <w:rPr>
                <w:rFonts w:ascii="Times New Roman" w:eastAsia="Calibri" w:hAnsi="Times New Roman"/>
              </w:rPr>
              <w:t>[1]</w:t>
            </w:r>
            <w:bookmarkEnd w:id="143"/>
          </w:p>
        </w:tc>
        <w:tc>
          <w:tcPr>
            <w:tcW w:w="0" w:type="auto"/>
            <w:tcBorders>
              <w:top w:val="nil"/>
              <w:left w:val="nil"/>
              <w:bottom w:val="nil"/>
              <w:right w:val="nil"/>
            </w:tcBorders>
            <w:hideMark/>
          </w:tcPr>
          <w:p w:rsidR="00334A7D" w:rsidRPr="00705979" w:rsidRDefault="004A4F40">
            <w:pPr>
              <w:spacing w:before="100" w:beforeAutospacing="1" w:line="360" w:lineRule="auto"/>
              <w:rPr>
                <w:rFonts w:eastAsia="Calibri"/>
                <w:sz w:val="26"/>
                <w:szCs w:val="26"/>
                <w:lang w:val="en-US"/>
              </w:rPr>
            </w:pPr>
            <w:r w:rsidRPr="004A4F40">
              <w:rPr>
                <w:rFonts w:eastAsia="Calibri"/>
                <w:sz w:val="26"/>
                <w:szCs w:val="26"/>
              </w:rPr>
              <w:t>https://trustweb.vn/huong-dan-hoc-lap-trinh-asp-net-</w:t>
            </w:r>
            <w:r w:rsidR="00705979">
              <w:rPr>
                <w:rFonts w:eastAsia="Calibri"/>
                <w:sz w:val="26"/>
                <w:szCs w:val="26"/>
              </w:rPr>
              <w:t>mvc-5-thiet-ke-website-ban-hang</w:t>
            </w:r>
          </w:p>
        </w:tc>
      </w:tr>
      <w:tr w:rsidR="00334A7D" w:rsidRPr="007C2E32" w:rsidTr="00334A7D">
        <w:trPr>
          <w:tblCellSpacing w:w="15" w:type="dxa"/>
        </w:trPr>
        <w:tc>
          <w:tcPr>
            <w:tcW w:w="0" w:type="auto"/>
            <w:tcBorders>
              <w:top w:val="nil"/>
              <w:left w:val="nil"/>
              <w:bottom w:val="nil"/>
              <w:right w:val="nil"/>
            </w:tcBorders>
            <w:hideMark/>
          </w:tcPr>
          <w:p w:rsidR="00334A7D" w:rsidRPr="007C2E32" w:rsidRDefault="00334A7D">
            <w:pPr>
              <w:pStyle w:val="Bibliography1"/>
              <w:jc w:val="right"/>
              <w:rPr>
                <w:rFonts w:ascii="Times New Roman" w:eastAsia="Calibri" w:hAnsi="Times New Roman"/>
              </w:rPr>
            </w:pPr>
            <w:bookmarkStart w:id="144" w:name="RLe02"/>
            <w:r w:rsidRPr="007C2E32">
              <w:rPr>
                <w:rFonts w:ascii="Times New Roman" w:eastAsia="Calibri" w:hAnsi="Times New Roman"/>
              </w:rPr>
              <w:t>[2]</w:t>
            </w:r>
            <w:bookmarkEnd w:id="144"/>
          </w:p>
        </w:tc>
        <w:tc>
          <w:tcPr>
            <w:tcW w:w="0" w:type="auto"/>
            <w:tcBorders>
              <w:top w:val="nil"/>
              <w:left w:val="nil"/>
              <w:bottom w:val="nil"/>
              <w:right w:val="nil"/>
            </w:tcBorders>
            <w:hideMark/>
          </w:tcPr>
          <w:p w:rsidR="00334A7D" w:rsidRPr="007C2E32" w:rsidRDefault="004A4F40">
            <w:pPr>
              <w:spacing w:before="100" w:beforeAutospacing="1" w:line="360" w:lineRule="auto"/>
              <w:rPr>
                <w:rFonts w:eastAsia="Calibri"/>
                <w:sz w:val="26"/>
                <w:szCs w:val="26"/>
              </w:rPr>
            </w:pPr>
            <w:r w:rsidRPr="004A4F40">
              <w:rPr>
                <w:rFonts w:eastAsia="Calibri"/>
              </w:rPr>
              <w:t>https://dotnet.microsoft.com/apps/aspnet/mvc</w:t>
            </w:r>
          </w:p>
        </w:tc>
      </w:tr>
    </w:tbl>
    <w:p w:rsidR="00334A7D" w:rsidRPr="007C2E32" w:rsidRDefault="00334A7D" w:rsidP="00334A7D"/>
    <w:sectPr w:rsidR="00334A7D" w:rsidRPr="007C2E32" w:rsidSect="00A3291B">
      <w:footerReference w:type="default" r:id="rId87"/>
      <w:pgSz w:w="12240" w:h="15840"/>
      <w:pgMar w:top="1134" w:right="1134" w:bottom="1134" w:left="1701" w:header="720" w:footer="720" w:gutter="0"/>
      <w:pgNumType w:start="1"/>
      <w:cols w:space="720" w:equalWidth="0">
        <w:col w:w="9360"/>
      </w:cols>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291B" w:rsidRDefault="00A3291B">
      <w:pPr>
        <w:spacing w:after="0" w:line="240" w:lineRule="auto"/>
      </w:pPr>
      <w:r>
        <w:separator/>
      </w:r>
    </w:p>
  </w:endnote>
  <w:endnote w:type="continuationSeparator" w:id="0">
    <w:p w:rsidR="00A3291B" w:rsidRDefault="00A32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altName w:val="Arial"/>
    <w:charset w:val="00"/>
    <w:family w:val="swiss"/>
    <w:pitch w:val="variable"/>
    <w:sig w:usb0="00000000"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10002FF" w:usb1="4000ACFF" w:usb2="00000009" w:usb3="00000000" w:csb0="0000019F" w:csb1="00000000"/>
  </w:font>
  <w:font w:name="Cambria Math">
    <w:panose1 w:val="02040503050406030204"/>
    <w:charset w:val="A3"/>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91B" w:rsidRDefault="00A3291B">
    <w:pPr>
      <w:pStyle w:val="Footer"/>
      <w:jc w:val="center"/>
    </w:pPr>
  </w:p>
  <w:p w:rsidR="00A3291B" w:rsidRDefault="00A3291B">
    <w:pPr>
      <w:tabs>
        <w:tab w:val="center" w:pos="4680"/>
        <w:tab w:val="right" w:pos="9360"/>
      </w:tabs>
      <w:rPr>
        <w:color w:val="000000"/>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2022321"/>
      <w:docPartObj>
        <w:docPartGallery w:val="Page Numbers (Bottom of Page)"/>
        <w:docPartUnique/>
      </w:docPartObj>
    </w:sdtPr>
    <w:sdtEndPr>
      <w:rPr>
        <w:noProof/>
      </w:rPr>
    </w:sdtEndPr>
    <w:sdtContent>
      <w:p w:rsidR="00A3291B" w:rsidRDefault="00A3291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A3291B" w:rsidRDefault="00A3291B">
    <w:pPr>
      <w:tabs>
        <w:tab w:val="center" w:pos="4680"/>
        <w:tab w:val="right" w:pos="9360"/>
      </w:tabs>
      <w:rPr>
        <w:color w:val="000000"/>
        <w:szCs w:val="2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1573191"/>
      <w:docPartObj>
        <w:docPartGallery w:val="Page Numbers (Bottom of Page)"/>
        <w:docPartUnique/>
      </w:docPartObj>
    </w:sdtPr>
    <w:sdtEndPr>
      <w:rPr>
        <w:noProof/>
      </w:rPr>
    </w:sdtEndPr>
    <w:sdtContent>
      <w:p w:rsidR="00A3291B" w:rsidRDefault="00A3291B">
        <w:pPr>
          <w:pStyle w:val="Footer"/>
          <w:jc w:val="center"/>
        </w:pPr>
        <w:r>
          <w:fldChar w:fldCharType="begin"/>
        </w:r>
        <w:r>
          <w:instrText xml:space="preserve"> PAGE   \* MERGEFORMAT </w:instrText>
        </w:r>
        <w:r>
          <w:fldChar w:fldCharType="separate"/>
        </w:r>
        <w:r>
          <w:rPr>
            <w:noProof/>
          </w:rPr>
          <w:t>52</w:t>
        </w:r>
        <w:r>
          <w:rPr>
            <w:noProof/>
          </w:rPr>
          <w:fldChar w:fldCharType="end"/>
        </w:r>
      </w:p>
    </w:sdtContent>
  </w:sdt>
  <w:p w:rsidR="00A3291B" w:rsidRDefault="00A3291B">
    <w:pPr>
      <w:tabs>
        <w:tab w:val="center" w:pos="4680"/>
        <w:tab w:val="right" w:pos="9360"/>
      </w:tabs>
      <w:rPr>
        <w:color w:val="000000"/>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291B" w:rsidRDefault="00A3291B">
      <w:pPr>
        <w:spacing w:after="0" w:line="240" w:lineRule="auto"/>
      </w:pPr>
      <w:r>
        <w:separator/>
      </w:r>
    </w:p>
  </w:footnote>
  <w:footnote w:type="continuationSeparator" w:id="0">
    <w:p w:rsidR="00A3291B" w:rsidRDefault="00A329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C2ABA"/>
    <w:multiLevelType w:val="hybridMultilevel"/>
    <w:tmpl w:val="B61A72E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102916C2"/>
    <w:multiLevelType w:val="hybridMultilevel"/>
    <w:tmpl w:val="89F88B5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16492958"/>
    <w:multiLevelType w:val="multilevel"/>
    <w:tmpl w:val="164929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nsid w:val="17497C19"/>
    <w:multiLevelType w:val="hybridMultilevel"/>
    <w:tmpl w:val="C9AAF41E"/>
    <w:lvl w:ilvl="0" w:tplc="876265C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1A03A9"/>
    <w:multiLevelType w:val="multilevel"/>
    <w:tmpl w:val="E092C68C"/>
    <w:lvl w:ilvl="0">
      <w:start w:val="1"/>
      <w:numFmt w:val="decimal"/>
      <w:lvlText w:val="%1."/>
      <w:lvlJc w:val="left"/>
      <w:pPr>
        <w:ind w:left="990" w:hanging="360"/>
      </w:pPr>
    </w:lvl>
    <w:lvl w:ilvl="1">
      <w:start w:val="1"/>
      <w:numFmt w:val="decimal"/>
      <w:lvlText w:val="1.4.%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AED3CFC"/>
    <w:multiLevelType w:val="hybridMultilevel"/>
    <w:tmpl w:val="FF5273E0"/>
    <w:lvl w:ilvl="0" w:tplc="C5085C9C">
      <w:start w:val="1"/>
      <w:numFmt w:val="decimal"/>
      <w:lvlText w:val="3.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203B1ECF"/>
    <w:multiLevelType w:val="hybridMultilevel"/>
    <w:tmpl w:val="BE1CCE2A"/>
    <w:lvl w:ilvl="0" w:tplc="B238A7C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400F9C"/>
    <w:multiLevelType w:val="hybridMultilevel"/>
    <w:tmpl w:val="14766678"/>
    <w:lvl w:ilvl="0" w:tplc="04090017">
      <w:start w:val="1"/>
      <w:numFmt w:val="lowerLetter"/>
      <w:lvlText w:val="%1)"/>
      <w:lvlJc w:val="left"/>
      <w:pPr>
        <w:ind w:left="117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5F112F"/>
    <w:multiLevelType w:val="hybridMultilevel"/>
    <w:tmpl w:val="E71CB462"/>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3BA56F1D"/>
    <w:multiLevelType w:val="hybridMultilevel"/>
    <w:tmpl w:val="C99A9134"/>
    <w:lvl w:ilvl="0" w:tplc="6C2A1AE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C81746"/>
    <w:multiLevelType w:val="hybridMultilevel"/>
    <w:tmpl w:val="135AA000"/>
    <w:lvl w:ilvl="0" w:tplc="BB6237D8">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7E31BC9"/>
    <w:multiLevelType w:val="hybridMultilevel"/>
    <w:tmpl w:val="D0D40824"/>
    <w:lvl w:ilvl="0" w:tplc="C5085C9C">
      <w:start w:val="1"/>
      <w:numFmt w:val="decimal"/>
      <w:lvlText w:val="3.1.%1."/>
      <w:lvlJc w:val="left"/>
      <w:pPr>
        <w:ind w:left="1353"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4A5F6BF8"/>
    <w:multiLevelType w:val="hybridMultilevel"/>
    <w:tmpl w:val="B434A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0410971"/>
    <w:multiLevelType w:val="hybridMultilevel"/>
    <w:tmpl w:val="12162C78"/>
    <w:lvl w:ilvl="0" w:tplc="1F6A949E">
      <w:start w:val="1"/>
      <w:numFmt w:val="decimal"/>
      <w:lvlText w:val="3.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63C96B42"/>
    <w:multiLevelType w:val="hybridMultilevel"/>
    <w:tmpl w:val="CB68D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BD65110"/>
    <w:multiLevelType w:val="hybridMultilevel"/>
    <w:tmpl w:val="46E672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B7E662A"/>
    <w:multiLevelType w:val="multilevel"/>
    <w:tmpl w:val="7B7E66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16"/>
  </w:num>
  <w:num w:numId="3">
    <w:abstractNumId w:val="2"/>
  </w:num>
  <w:num w:numId="4">
    <w:abstractNumId w:val="14"/>
  </w:num>
  <w:num w:numId="5">
    <w:abstractNumId w:val="12"/>
  </w:num>
  <w:num w:numId="6">
    <w:abstractNumId w:val="7"/>
  </w:num>
  <w:num w:numId="7">
    <w:abstractNumId w:val="15"/>
  </w:num>
  <w:num w:numId="8">
    <w:abstractNumId w:val="1"/>
  </w:num>
  <w:num w:numId="9">
    <w:abstractNumId w:val="8"/>
  </w:num>
  <w:num w:numId="10">
    <w:abstractNumId w:val="0"/>
  </w:num>
  <w:num w:numId="11">
    <w:abstractNumId w:val="6"/>
  </w:num>
  <w:num w:numId="12">
    <w:abstractNumId w:val="3"/>
  </w:num>
  <w:num w:numId="13">
    <w:abstractNumId w:val="9"/>
  </w:num>
  <w:num w:numId="14">
    <w:abstractNumId w:val="5"/>
  </w:num>
  <w:num w:numId="15">
    <w:abstractNumId w:val="11"/>
  </w:num>
  <w:num w:numId="16">
    <w:abstractNumId w:val="1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noPunctuationKerning/>
  <w:characterSpacingControl w:val="doNotCompress"/>
  <w:hdrShapeDefaults>
    <o:shapedefaults v:ext="edit" spidmax="4097"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
  <w:rsids>
    <w:rsidRoot w:val="0026250F"/>
    <w:rsid w:val="000003FA"/>
    <w:rsid w:val="0000716B"/>
    <w:rsid w:val="000537F2"/>
    <w:rsid w:val="00053B40"/>
    <w:rsid w:val="0007366A"/>
    <w:rsid w:val="000802FD"/>
    <w:rsid w:val="000A4A2E"/>
    <w:rsid w:val="000B09B0"/>
    <w:rsid w:val="000B157F"/>
    <w:rsid w:val="000B458B"/>
    <w:rsid w:val="000F6110"/>
    <w:rsid w:val="001006AC"/>
    <w:rsid w:val="00117F9F"/>
    <w:rsid w:val="00121FB2"/>
    <w:rsid w:val="00124D68"/>
    <w:rsid w:val="0012573D"/>
    <w:rsid w:val="00130081"/>
    <w:rsid w:val="00144856"/>
    <w:rsid w:val="00151183"/>
    <w:rsid w:val="00175D37"/>
    <w:rsid w:val="0018056A"/>
    <w:rsid w:val="00180D16"/>
    <w:rsid w:val="001A2305"/>
    <w:rsid w:val="001A476E"/>
    <w:rsid w:val="001A7324"/>
    <w:rsid w:val="001C4C21"/>
    <w:rsid w:val="001D5E82"/>
    <w:rsid w:val="001E533D"/>
    <w:rsid w:val="001F7EBB"/>
    <w:rsid w:val="00200F94"/>
    <w:rsid w:val="00211142"/>
    <w:rsid w:val="00237165"/>
    <w:rsid w:val="002507C3"/>
    <w:rsid w:val="00252497"/>
    <w:rsid w:val="0026250F"/>
    <w:rsid w:val="002705D0"/>
    <w:rsid w:val="00271531"/>
    <w:rsid w:val="00297E59"/>
    <w:rsid w:val="002C2AEB"/>
    <w:rsid w:val="002C4408"/>
    <w:rsid w:val="002D3E10"/>
    <w:rsid w:val="002E7CA3"/>
    <w:rsid w:val="002F1952"/>
    <w:rsid w:val="002F3635"/>
    <w:rsid w:val="002F7F81"/>
    <w:rsid w:val="00315384"/>
    <w:rsid w:val="00317C2F"/>
    <w:rsid w:val="003332A7"/>
    <w:rsid w:val="00334A7D"/>
    <w:rsid w:val="003418CF"/>
    <w:rsid w:val="003466C4"/>
    <w:rsid w:val="00367377"/>
    <w:rsid w:val="003735A7"/>
    <w:rsid w:val="003876A6"/>
    <w:rsid w:val="00392263"/>
    <w:rsid w:val="00396159"/>
    <w:rsid w:val="003A05F4"/>
    <w:rsid w:val="003A160E"/>
    <w:rsid w:val="003A656B"/>
    <w:rsid w:val="003B49AE"/>
    <w:rsid w:val="003C2D8A"/>
    <w:rsid w:val="003D6F7E"/>
    <w:rsid w:val="003D7575"/>
    <w:rsid w:val="003E1084"/>
    <w:rsid w:val="003E46B7"/>
    <w:rsid w:val="003E4A4A"/>
    <w:rsid w:val="003F6A82"/>
    <w:rsid w:val="004016EB"/>
    <w:rsid w:val="00403F62"/>
    <w:rsid w:val="00405702"/>
    <w:rsid w:val="00407BE3"/>
    <w:rsid w:val="00423F34"/>
    <w:rsid w:val="00437A69"/>
    <w:rsid w:val="00443884"/>
    <w:rsid w:val="00460986"/>
    <w:rsid w:val="00480DB2"/>
    <w:rsid w:val="00484AF6"/>
    <w:rsid w:val="0048788C"/>
    <w:rsid w:val="0049672D"/>
    <w:rsid w:val="004A2C32"/>
    <w:rsid w:val="004A4F40"/>
    <w:rsid w:val="004A71EC"/>
    <w:rsid w:val="004A76C9"/>
    <w:rsid w:val="004A7A7C"/>
    <w:rsid w:val="004C2E24"/>
    <w:rsid w:val="004D05DF"/>
    <w:rsid w:val="004D0763"/>
    <w:rsid w:val="004D171A"/>
    <w:rsid w:val="004E1A9F"/>
    <w:rsid w:val="004F7311"/>
    <w:rsid w:val="00513D9B"/>
    <w:rsid w:val="00520565"/>
    <w:rsid w:val="00530700"/>
    <w:rsid w:val="005334B8"/>
    <w:rsid w:val="00547B45"/>
    <w:rsid w:val="00551D3D"/>
    <w:rsid w:val="005857B9"/>
    <w:rsid w:val="005970A2"/>
    <w:rsid w:val="005A2850"/>
    <w:rsid w:val="005A5222"/>
    <w:rsid w:val="005B0B83"/>
    <w:rsid w:val="005B4DF8"/>
    <w:rsid w:val="005D59FC"/>
    <w:rsid w:val="005E5876"/>
    <w:rsid w:val="005F66F5"/>
    <w:rsid w:val="006058E0"/>
    <w:rsid w:val="00610CF5"/>
    <w:rsid w:val="006160A1"/>
    <w:rsid w:val="00626645"/>
    <w:rsid w:val="006707B5"/>
    <w:rsid w:val="00672BCF"/>
    <w:rsid w:val="0069231F"/>
    <w:rsid w:val="006F0B1E"/>
    <w:rsid w:val="006F1703"/>
    <w:rsid w:val="006F1BBD"/>
    <w:rsid w:val="00701DA2"/>
    <w:rsid w:val="007050E1"/>
    <w:rsid w:val="00705979"/>
    <w:rsid w:val="007123EA"/>
    <w:rsid w:val="00727B06"/>
    <w:rsid w:val="0074350F"/>
    <w:rsid w:val="00756E59"/>
    <w:rsid w:val="0077250F"/>
    <w:rsid w:val="007762E6"/>
    <w:rsid w:val="00782C54"/>
    <w:rsid w:val="0079359A"/>
    <w:rsid w:val="007A0226"/>
    <w:rsid w:val="007A0BDD"/>
    <w:rsid w:val="007B0E15"/>
    <w:rsid w:val="007C2E32"/>
    <w:rsid w:val="007C3342"/>
    <w:rsid w:val="007D4D77"/>
    <w:rsid w:val="007D7681"/>
    <w:rsid w:val="007E40BA"/>
    <w:rsid w:val="007F15AE"/>
    <w:rsid w:val="007F24DE"/>
    <w:rsid w:val="00801B6F"/>
    <w:rsid w:val="008075A3"/>
    <w:rsid w:val="00812E9B"/>
    <w:rsid w:val="00814C6F"/>
    <w:rsid w:val="0082357A"/>
    <w:rsid w:val="00843722"/>
    <w:rsid w:val="00853A5C"/>
    <w:rsid w:val="00881D41"/>
    <w:rsid w:val="00897D24"/>
    <w:rsid w:val="008C15F2"/>
    <w:rsid w:val="008C631D"/>
    <w:rsid w:val="008D53EE"/>
    <w:rsid w:val="008F30AA"/>
    <w:rsid w:val="008F66D2"/>
    <w:rsid w:val="008F7BB5"/>
    <w:rsid w:val="0091004F"/>
    <w:rsid w:val="0091084C"/>
    <w:rsid w:val="009143D6"/>
    <w:rsid w:val="00914F77"/>
    <w:rsid w:val="009156E7"/>
    <w:rsid w:val="00925FFE"/>
    <w:rsid w:val="00930C42"/>
    <w:rsid w:val="00931168"/>
    <w:rsid w:val="009717EA"/>
    <w:rsid w:val="009727F3"/>
    <w:rsid w:val="009879F8"/>
    <w:rsid w:val="009965E8"/>
    <w:rsid w:val="009A5FC8"/>
    <w:rsid w:val="009B4AF0"/>
    <w:rsid w:val="009B4D92"/>
    <w:rsid w:val="009C6321"/>
    <w:rsid w:val="009D177D"/>
    <w:rsid w:val="009D4AFE"/>
    <w:rsid w:val="00A01AFD"/>
    <w:rsid w:val="00A036B9"/>
    <w:rsid w:val="00A12542"/>
    <w:rsid w:val="00A1727D"/>
    <w:rsid w:val="00A3291B"/>
    <w:rsid w:val="00A476B1"/>
    <w:rsid w:val="00A60BA8"/>
    <w:rsid w:val="00A9623B"/>
    <w:rsid w:val="00AB1983"/>
    <w:rsid w:val="00AE690D"/>
    <w:rsid w:val="00B009C1"/>
    <w:rsid w:val="00B01046"/>
    <w:rsid w:val="00B142F4"/>
    <w:rsid w:val="00B14C6E"/>
    <w:rsid w:val="00B36626"/>
    <w:rsid w:val="00B36F75"/>
    <w:rsid w:val="00B604DD"/>
    <w:rsid w:val="00B60617"/>
    <w:rsid w:val="00B6344B"/>
    <w:rsid w:val="00B8185E"/>
    <w:rsid w:val="00B967E6"/>
    <w:rsid w:val="00BA6A73"/>
    <w:rsid w:val="00BB1AED"/>
    <w:rsid w:val="00BE7706"/>
    <w:rsid w:val="00BF2E6B"/>
    <w:rsid w:val="00C011C1"/>
    <w:rsid w:val="00C1450A"/>
    <w:rsid w:val="00C26C4D"/>
    <w:rsid w:val="00C40779"/>
    <w:rsid w:val="00C40862"/>
    <w:rsid w:val="00C63B1E"/>
    <w:rsid w:val="00C67C2A"/>
    <w:rsid w:val="00C95466"/>
    <w:rsid w:val="00CA4A32"/>
    <w:rsid w:val="00CB2234"/>
    <w:rsid w:val="00CB579F"/>
    <w:rsid w:val="00CD78BB"/>
    <w:rsid w:val="00CE4207"/>
    <w:rsid w:val="00CE5A1C"/>
    <w:rsid w:val="00CF2CF5"/>
    <w:rsid w:val="00CF3B0C"/>
    <w:rsid w:val="00CF6AC9"/>
    <w:rsid w:val="00D035EC"/>
    <w:rsid w:val="00D059B7"/>
    <w:rsid w:val="00D107ED"/>
    <w:rsid w:val="00D22570"/>
    <w:rsid w:val="00D23A78"/>
    <w:rsid w:val="00D320B0"/>
    <w:rsid w:val="00D40946"/>
    <w:rsid w:val="00D41D6D"/>
    <w:rsid w:val="00D439BE"/>
    <w:rsid w:val="00D509F4"/>
    <w:rsid w:val="00D74501"/>
    <w:rsid w:val="00D8590C"/>
    <w:rsid w:val="00DD4FF1"/>
    <w:rsid w:val="00DF1208"/>
    <w:rsid w:val="00DF7852"/>
    <w:rsid w:val="00E11697"/>
    <w:rsid w:val="00E119DE"/>
    <w:rsid w:val="00E20819"/>
    <w:rsid w:val="00E27AA4"/>
    <w:rsid w:val="00E43D21"/>
    <w:rsid w:val="00E53BED"/>
    <w:rsid w:val="00E716AF"/>
    <w:rsid w:val="00E86171"/>
    <w:rsid w:val="00EB2876"/>
    <w:rsid w:val="00EB37C5"/>
    <w:rsid w:val="00EC7FA0"/>
    <w:rsid w:val="00ED1EBB"/>
    <w:rsid w:val="00ED54B8"/>
    <w:rsid w:val="00ED62CC"/>
    <w:rsid w:val="00EF1A39"/>
    <w:rsid w:val="00F10D54"/>
    <w:rsid w:val="00F14E2F"/>
    <w:rsid w:val="00F15526"/>
    <w:rsid w:val="00F173BF"/>
    <w:rsid w:val="00F235E0"/>
    <w:rsid w:val="00F50D0D"/>
    <w:rsid w:val="00F62B97"/>
    <w:rsid w:val="00F62E1F"/>
    <w:rsid w:val="00F67BAC"/>
    <w:rsid w:val="00F7093A"/>
    <w:rsid w:val="00F82B9F"/>
    <w:rsid w:val="00F96BD0"/>
    <w:rsid w:val="00FA0658"/>
    <w:rsid w:val="00FB0427"/>
    <w:rsid w:val="00FB143A"/>
    <w:rsid w:val="00FE0475"/>
    <w:rsid w:val="00FE686A"/>
    <w:rsid w:val="00FF17CB"/>
    <w:rsid w:val="00FF35EC"/>
    <w:rsid w:val="12E65C3E"/>
    <w:rsid w:val="26EE3E54"/>
    <w:rsid w:val="2E306D6D"/>
    <w:rsid w:val="30A45038"/>
    <w:rsid w:val="4E730AD4"/>
    <w:rsid w:val="57E75BCD"/>
    <w:rsid w:val="5AF00974"/>
    <w:rsid w:val="5E1B614A"/>
    <w:rsid w:val="68070ACF"/>
    <w:rsid w:val="680F665E"/>
    <w:rsid w:val="77346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0" w:unhideWhenUsed="0"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qFormat="1"/>
    <w:lsdException w:name="footer" w:semiHidden="0" w:qFormat="1"/>
    <w:lsdException w:name="caption" w:semiHidden="0" w:uiPriority="35" w:qFormat="1"/>
    <w:lsdException w:name="Title" w:semiHidden="0" w:uiPriority="0" w:unhideWhenUsed="0" w:qFormat="1"/>
    <w:lsdException w:name="Default Paragraph Font" w:uiPriority="1"/>
    <w:lsdException w:name="Subtitle" w:semiHidden="0" w:uiPriority="0" w:unhideWhenUsed="0" w:qFormat="1"/>
    <w:lsdException w:name="Hyperlink" w:semiHidden="0"/>
    <w:lsdException w:name="Strong" w:semiHidden="0" w:uiPriority="22" w:unhideWhenUsed="0" w:qFormat="1"/>
    <w:lsdException w:name="Emphasis" w:semiHidden="0" w:uiPriority="20" w:unhideWhenUsed="0" w:qFormat="1"/>
    <w:lsdException w:name="Normal (Web)" w:semiHidden="0" w:qFormat="1"/>
    <w:lsdException w:name="annotation subject" w:qFormat="1"/>
    <w:lsdException w:name="Balloon Text" w:qFormat="1"/>
    <w:lsdException w:name="Table Grid" w:semiHidden="0" w:uiPriority="39" w:unhideWhenUsed="0" w:qFormat="1"/>
    <w:lsdException w:name="Placeholder Text" w:semiHidden="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qFormat="1"/>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sz w:val="28"/>
      <w:lang w:val="vi-VN"/>
    </w:rPr>
  </w:style>
  <w:style w:type="paragraph" w:styleId="Heading1">
    <w:name w:val="heading 1"/>
    <w:basedOn w:val="Normal"/>
    <w:next w:val="Normal"/>
    <w:link w:val="Heading1Char"/>
    <w:uiPriority w:val="9"/>
    <w:qFormat/>
    <w:pPr>
      <w:keepNext/>
      <w:keepLines/>
      <w:tabs>
        <w:tab w:val="left" w:pos="720"/>
      </w:tabs>
      <w:spacing w:before="240" w:line="312" w:lineRule="auto"/>
      <w:ind w:left="720" w:hanging="720"/>
      <w:outlineLvl w:val="0"/>
    </w:pPr>
    <w:rPr>
      <w:b/>
      <w:color w:val="000000" w:themeColor="text1"/>
      <w:szCs w:val="32"/>
    </w:rPr>
  </w:style>
  <w:style w:type="paragraph" w:styleId="Heading2">
    <w:name w:val="heading 2"/>
    <w:basedOn w:val="Normal"/>
    <w:next w:val="Normal"/>
    <w:link w:val="Heading2Char"/>
    <w:uiPriority w:val="9"/>
    <w:unhideWhenUsed/>
    <w:qFormat/>
    <w:pPr>
      <w:keepNext/>
      <w:keepLines/>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tabs>
        <w:tab w:val="left" w:pos="2160"/>
      </w:tabs>
      <w:spacing w:before="200"/>
      <w:ind w:left="2160" w:hanging="720"/>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tabs>
        <w:tab w:val="left" w:pos="2880"/>
      </w:tabs>
      <w:spacing w:before="200"/>
      <w:ind w:left="2880" w:hanging="720"/>
      <w:outlineLvl w:val="3"/>
    </w:pPr>
    <w:rPr>
      <w:rFonts w:eastAsiaTheme="majorEastAsia" w:cstheme="majorBidi"/>
      <w:bCs/>
      <w:iCs/>
    </w:rPr>
  </w:style>
  <w:style w:type="paragraph" w:styleId="Heading5">
    <w:name w:val="heading 5"/>
    <w:basedOn w:val="Normal"/>
    <w:next w:val="Normal"/>
    <w:link w:val="Heading5Char"/>
    <w:uiPriority w:val="9"/>
    <w:unhideWhenUsed/>
    <w:qFormat/>
    <w:pPr>
      <w:keepNext/>
      <w:keepLines/>
      <w:spacing w:before="20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qFormat/>
    <w:pPr>
      <w:keepNext/>
      <w:keepLines/>
      <w:spacing w:before="200" w:after="40"/>
      <w:outlineLvl w:val="5"/>
    </w:pPr>
    <w:rPr>
      <w:b/>
      <w:sz w:val="20"/>
    </w:rPr>
  </w:style>
  <w:style w:type="paragraph" w:styleId="Heading7">
    <w:name w:val="heading 7"/>
    <w:basedOn w:val="Normal"/>
    <w:next w:val="Normal"/>
    <w:link w:val="Heading7Char"/>
    <w:uiPriority w:val="9"/>
    <w:unhideWhenUsed/>
    <w:qFormat/>
    <w:rsid w:val="0012573D"/>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jc w:val="center"/>
    </w:pPr>
    <w:rPr>
      <w:bCs/>
      <w:i/>
      <w:color w:val="000000" w:themeColor="text1"/>
      <w:sz w:val="26"/>
      <w:szCs w:val="18"/>
    </w:rPr>
  </w:style>
  <w:style w:type="paragraph" w:styleId="CommentText">
    <w:name w:val="annotation text"/>
    <w:basedOn w:val="Normal"/>
    <w:link w:val="CommentTextChar"/>
    <w:uiPriority w:val="99"/>
    <w:semiHidden/>
    <w:unhideWhenUsed/>
    <w:qFormat/>
    <w:pPr>
      <w:spacing w:line="240" w:lineRule="auto"/>
    </w:pPr>
    <w:rPr>
      <w:sz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100" w:beforeAutospacing="1" w:after="100" w:afterAutospacing="1"/>
    </w:pPr>
    <w:rPr>
      <w:sz w:val="24"/>
      <w:szCs w:val="24"/>
      <w:lang w:eastAsia="vi-VN"/>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uiPriority w:val="39"/>
    <w:unhideWhenUsed/>
    <w:qFormat/>
    <w:pPr>
      <w:tabs>
        <w:tab w:val="right" w:leader="dot" w:pos="9356"/>
      </w:tabs>
      <w:spacing w:after="100"/>
    </w:pPr>
  </w:style>
  <w:style w:type="paragraph" w:styleId="TOC2">
    <w:name w:val="toc 2"/>
    <w:basedOn w:val="Normal"/>
    <w:next w:val="Normal"/>
    <w:uiPriority w:val="39"/>
    <w:unhideWhenUsed/>
    <w:qFormat/>
    <w:pPr>
      <w:tabs>
        <w:tab w:val="left" w:pos="1100"/>
        <w:tab w:val="right" w:leader="dot" w:pos="9356"/>
      </w:tabs>
      <w:spacing w:after="100"/>
      <w:ind w:left="280"/>
    </w:pPr>
  </w:style>
  <w:style w:type="paragraph" w:styleId="TOC3">
    <w:name w:val="toc 3"/>
    <w:basedOn w:val="Normal"/>
    <w:next w:val="Normal"/>
    <w:uiPriority w:val="39"/>
    <w:unhideWhenUsed/>
    <w:qFormat/>
    <w:pPr>
      <w:tabs>
        <w:tab w:val="left" w:pos="1540"/>
        <w:tab w:val="right" w:leader="dot" w:pos="9356"/>
      </w:tabs>
      <w:spacing w:after="100"/>
      <w:ind w:left="560"/>
    </w:pPr>
  </w:style>
  <w:style w:type="character" w:styleId="CommentReference">
    <w:name w:val="annotation reference"/>
    <w:basedOn w:val="DefaultParagraphFont"/>
    <w:uiPriority w:val="99"/>
    <w:semiHidden/>
    <w:unhideWhenUsed/>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rFonts w:ascii="Times New Roman" w:hAnsi="Times New Roman"/>
      <w:color w:val="0563C1" w:themeColor="hyperlink"/>
      <w:sz w:val="20"/>
      <w:u w:val="single"/>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qFormat/>
    <w:tblPr>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tcPr>
    </w:tblStylePr>
  </w:style>
  <w:style w:type="character" w:customStyle="1" w:styleId="Heading1Char">
    <w:name w:val="Heading 1 Char"/>
    <w:basedOn w:val="DefaultParagraphFont"/>
    <w:link w:val="Heading1"/>
    <w:uiPriority w:val="9"/>
    <w:rPr>
      <w:b/>
      <w:color w:val="000000" w:themeColor="text1"/>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qFormat/>
    <w:rPr>
      <w:rFonts w:eastAsiaTheme="majorEastAsia" w:cstheme="majorBidi"/>
      <w:b/>
      <w:bCs/>
      <w:szCs w:val="20"/>
    </w:rPr>
  </w:style>
  <w:style w:type="character" w:customStyle="1" w:styleId="Heading4Char">
    <w:name w:val="Heading 4 Char"/>
    <w:basedOn w:val="DefaultParagraphFont"/>
    <w:link w:val="Heading4"/>
    <w:uiPriority w:val="9"/>
    <w:rPr>
      <w:rFonts w:eastAsiaTheme="majorEastAsia" w:cstheme="majorBidi"/>
      <w:bCs/>
      <w:iCs/>
      <w:szCs w:val="20"/>
    </w:rPr>
  </w:style>
  <w:style w:type="paragraph" w:styleId="ListParagraph">
    <w:name w:val="List Paragraph"/>
    <w:basedOn w:val="Normal"/>
    <w:link w:val="ListParagraphChar"/>
    <w:uiPriority w:val="34"/>
    <w:qFormat/>
    <w:pPr>
      <w:ind w:left="720"/>
      <w:contextualSpacing/>
    </w:pPr>
    <w:rPr>
      <w:rFonts w:ascii="Arial" w:eastAsia="Arial" w:hAnsi="Arial"/>
      <w:sz w:val="22"/>
      <w:szCs w:val="22"/>
    </w:rPr>
  </w:style>
  <w:style w:type="character" w:customStyle="1" w:styleId="ListParagraphChar">
    <w:name w:val="List Paragraph Char"/>
    <w:link w:val="ListParagraph"/>
    <w:uiPriority w:val="34"/>
    <w:rPr>
      <w:rFonts w:ascii="Arial" w:eastAsia="Arial" w:hAnsi="Arial"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sz w:val="28"/>
      <w:szCs w:val="20"/>
    </w:rPr>
  </w:style>
  <w:style w:type="character" w:customStyle="1" w:styleId="fontstyle01">
    <w:name w:val="fontstyle01"/>
    <w:basedOn w:val="DefaultParagraphFont"/>
    <w:rPr>
      <w:rFonts w:ascii="Times New Roman" w:hAnsi="Times New Roman" w:cs="Times New Roman" w:hint="default"/>
      <w:color w:val="000000"/>
      <w:sz w:val="26"/>
      <w:szCs w:val="26"/>
    </w:rPr>
  </w:style>
  <w:style w:type="character" w:customStyle="1" w:styleId="HeaderChar">
    <w:name w:val="Header Char"/>
    <w:basedOn w:val="DefaultParagraphFont"/>
    <w:link w:val="Header"/>
    <w:uiPriority w:val="99"/>
    <w:qFormat/>
    <w:rPr>
      <w:rFonts w:ascii="Times New Roman" w:eastAsia="Times New Roman" w:hAnsi="Times New Roman" w:cs="Times New Roman"/>
      <w:sz w:val="28"/>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1F4E79" w:themeColor="accent1" w:themeShade="80"/>
      <w:sz w:val="28"/>
      <w:szCs w:val="20"/>
    </w:rPr>
  </w:style>
  <w:style w:type="paragraph" w:customStyle="1" w:styleId="TOCHeading1">
    <w:name w:val="TOC Heading1"/>
    <w:basedOn w:val="Heading1"/>
    <w:next w:val="Normal"/>
    <w:uiPriority w:val="39"/>
    <w:unhideWhenUsed/>
    <w:qFormat/>
    <w:pPr>
      <w:tabs>
        <w:tab w:val="clear" w:pos="720"/>
      </w:tabs>
      <w:spacing w:before="480" w:line="276" w:lineRule="auto"/>
      <w:ind w:left="0" w:firstLine="0"/>
      <w:outlineLvl w:val="9"/>
    </w:pPr>
    <w:rPr>
      <w:rFonts w:asciiTheme="majorHAnsi" w:eastAsiaTheme="majorEastAsia" w:hAnsiTheme="majorHAnsi" w:cstheme="majorBidi"/>
      <w:bCs/>
      <w:color w:val="2E74B5" w:themeColor="accent1" w:themeShade="BF"/>
      <w:szCs w:val="28"/>
      <w:lang w:val="en-US" w:eastAsia="ja-JP"/>
    </w:rPr>
  </w:style>
  <w:style w:type="paragraph" w:customStyle="1" w:styleId="Noidung">
    <w:name w:val="Noidung"/>
    <w:qFormat/>
    <w:pPr>
      <w:spacing w:before="120" w:after="120" w:line="360" w:lineRule="auto"/>
      <w:jc w:val="both"/>
    </w:pPr>
    <w:rPr>
      <w:rFonts w:eastAsia="Calibri"/>
      <w:spacing w:val="-1"/>
      <w:sz w:val="26"/>
      <w:szCs w:val="28"/>
      <w:lang w:val="vi-VN"/>
    </w:rPr>
  </w:style>
  <w:style w:type="paragraph" w:customStyle="1" w:styleId="a">
    <w:name w:val="*"/>
    <w:qFormat/>
    <w:pPr>
      <w:tabs>
        <w:tab w:val="left" w:pos="720"/>
      </w:tabs>
      <w:spacing w:before="120" w:after="120" w:line="312" w:lineRule="auto"/>
      <w:ind w:left="360" w:hanging="720"/>
      <w:jc w:val="both"/>
    </w:pPr>
    <w:rPr>
      <w:rFonts w:eastAsia="Calibri"/>
      <w:b/>
      <w:i/>
      <w:sz w:val="26"/>
      <w:szCs w:val="28"/>
      <w:lang w:val="vi-VN"/>
    </w:rPr>
  </w:style>
  <w:style w:type="character" w:customStyle="1" w:styleId="mw-headline">
    <w:name w:val="mw-headline"/>
    <w:basedOn w:val="DefaultParagraphFont"/>
  </w:style>
  <w:style w:type="paragraph" w:customStyle="1" w:styleId="ATIeuDe">
    <w:name w:val="A TIeu De"/>
    <w:basedOn w:val="Normal"/>
    <w:qFormat/>
    <w:pPr>
      <w:widowControl w:val="0"/>
      <w:autoSpaceDE w:val="0"/>
      <w:autoSpaceDN w:val="0"/>
      <w:adjustRightInd w:val="0"/>
      <w:spacing w:before="60" w:afterLines="60" w:line="360" w:lineRule="auto"/>
      <w:jc w:val="center"/>
      <w:outlineLvl w:val="0"/>
    </w:pPr>
    <w:rPr>
      <w:rFonts w:eastAsia="Calibri"/>
      <w:b/>
      <w:sz w:val="36"/>
      <w:szCs w:val="32"/>
    </w:rPr>
  </w:style>
  <w:style w:type="paragraph" w:customStyle="1" w:styleId="TableParagraph">
    <w:name w:val="Table Paragraph"/>
    <w:basedOn w:val="Normal"/>
    <w:uiPriority w:val="1"/>
    <w:qFormat/>
    <w:pPr>
      <w:widowControl w:val="0"/>
    </w:pPr>
    <w:rPr>
      <w:sz w:val="22"/>
      <w:szCs w:val="22"/>
    </w:rPr>
  </w:style>
  <w:style w:type="paragraph" w:customStyle="1" w:styleId="aaaaaaaaaaa">
    <w:name w:val="aaaaaaaaaaa"/>
    <w:basedOn w:val="Normal"/>
    <w:qFormat/>
    <w:pPr>
      <w:spacing w:after="160" w:line="256" w:lineRule="auto"/>
    </w:pPr>
    <w:rPr>
      <w:rFonts w:eastAsiaTheme="minorHAnsi"/>
      <w:color w:val="222222"/>
      <w:sz w:val="26"/>
      <w:szCs w:val="26"/>
    </w:rPr>
  </w:style>
  <w:style w:type="paragraph" w:styleId="NoSpacing">
    <w:name w:val="No Spacing"/>
    <w:uiPriority w:val="1"/>
    <w:qFormat/>
    <w:rPr>
      <w:rFonts w:eastAsia="Times New Roman"/>
      <w:sz w:val="28"/>
      <w:lang w:val="vi-VN"/>
    </w:rPr>
  </w:style>
  <w:style w:type="character" w:styleId="PlaceholderText">
    <w:name w:val="Placeholder Text"/>
    <w:basedOn w:val="DefaultParagraphFont"/>
    <w:uiPriority w:val="99"/>
    <w:unhideWhenUsed/>
    <w:rPr>
      <w:color w:val="808080"/>
    </w:rPr>
  </w:style>
  <w:style w:type="character" w:customStyle="1" w:styleId="CommentTextChar">
    <w:name w:val="Comment Text Char"/>
    <w:basedOn w:val="DefaultParagraphFont"/>
    <w:link w:val="CommentText"/>
    <w:uiPriority w:val="99"/>
    <w:semiHidden/>
    <w:rPr>
      <w:rFonts w:eastAsia="Times New Roman" w:cs="Times New Roman"/>
      <w:lang w:val="vi-VN"/>
    </w:rPr>
  </w:style>
  <w:style w:type="character" w:customStyle="1" w:styleId="CommentSubjectChar">
    <w:name w:val="Comment Subject Char"/>
    <w:basedOn w:val="CommentTextChar"/>
    <w:link w:val="CommentSubject"/>
    <w:uiPriority w:val="99"/>
    <w:semiHidden/>
    <w:rPr>
      <w:rFonts w:eastAsia="Times New Roman" w:cs="Times New Roman"/>
      <w:b/>
      <w:bCs/>
      <w:lang w:val="vi-VN"/>
    </w:rPr>
  </w:style>
  <w:style w:type="character" w:customStyle="1" w:styleId="Heading7Char">
    <w:name w:val="Heading 7 Char"/>
    <w:basedOn w:val="DefaultParagraphFont"/>
    <w:link w:val="Heading7"/>
    <w:uiPriority w:val="9"/>
    <w:rsid w:val="0012573D"/>
    <w:rPr>
      <w:rFonts w:asciiTheme="majorHAnsi" w:eastAsiaTheme="majorEastAsia" w:hAnsiTheme="majorHAnsi" w:cstheme="majorBidi"/>
      <w:i/>
      <w:iCs/>
      <w:color w:val="404040" w:themeColor="text1" w:themeTint="BF"/>
      <w:sz w:val="28"/>
      <w:lang w:val="vi-VN"/>
    </w:rPr>
  </w:style>
  <w:style w:type="paragraph" w:styleId="TOCHeading">
    <w:name w:val="TOC Heading"/>
    <w:basedOn w:val="Heading1"/>
    <w:next w:val="Normal"/>
    <w:uiPriority w:val="39"/>
    <w:unhideWhenUsed/>
    <w:qFormat/>
    <w:rsid w:val="00A9623B"/>
    <w:pPr>
      <w:tabs>
        <w:tab w:val="clear" w:pos="720"/>
      </w:tabs>
      <w:spacing w:before="480" w:after="0" w:line="276" w:lineRule="auto"/>
      <w:ind w:left="0" w:firstLine="0"/>
      <w:outlineLvl w:val="9"/>
    </w:pPr>
    <w:rPr>
      <w:rFonts w:asciiTheme="majorHAnsi" w:eastAsiaTheme="majorEastAsia" w:hAnsiTheme="majorHAnsi" w:cstheme="majorBidi"/>
      <w:bCs/>
      <w:color w:val="2E74B5" w:themeColor="accent1" w:themeShade="BF"/>
      <w:szCs w:val="28"/>
      <w:lang w:val="en-US" w:eastAsia="ja-JP"/>
    </w:rPr>
  </w:style>
  <w:style w:type="paragraph" w:customStyle="1" w:styleId="Bibliography1">
    <w:name w:val="Bibliography1"/>
    <w:basedOn w:val="Normal"/>
    <w:next w:val="Normal"/>
    <w:semiHidden/>
    <w:rsid w:val="00334A7D"/>
    <w:pPr>
      <w:spacing w:before="100" w:beforeAutospacing="1" w:line="360" w:lineRule="auto"/>
    </w:pPr>
    <w:rPr>
      <w:rFonts w:ascii="Calibri" w:hAnsi="Calibri"/>
      <w:sz w:val="26"/>
      <w:szCs w:val="26"/>
      <w:lang w:val="en-US"/>
    </w:rPr>
  </w:style>
  <w:style w:type="paragraph" w:styleId="TableofFigures">
    <w:name w:val="table of figures"/>
    <w:basedOn w:val="Normal"/>
    <w:next w:val="Normal"/>
    <w:uiPriority w:val="99"/>
    <w:unhideWhenUsed/>
    <w:rsid w:val="007C2E3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0" w:unhideWhenUsed="0"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semiHidden="0" w:qFormat="1"/>
    <w:lsdException w:name="footer" w:semiHidden="0" w:qFormat="1"/>
    <w:lsdException w:name="caption" w:semiHidden="0" w:uiPriority="35" w:qFormat="1"/>
    <w:lsdException w:name="Title" w:semiHidden="0" w:uiPriority="0" w:unhideWhenUsed="0" w:qFormat="1"/>
    <w:lsdException w:name="Default Paragraph Font" w:uiPriority="1"/>
    <w:lsdException w:name="Subtitle" w:semiHidden="0" w:uiPriority="0" w:unhideWhenUsed="0" w:qFormat="1"/>
    <w:lsdException w:name="Hyperlink" w:semiHidden="0"/>
    <w:lsdException w:name="Strong" w:semiHidden="0" w:uiPriority="22" w:unhideWhenUsed="0" w:qFormat="1"/>
    <w:lsdException w:name="Emphasis" w:semiHidden="0" w:uiPriority="20" w:unhideWhenUsed="0" w:qFormat="1"/>
    <w:lsdException w:name="Normal (Web)" w:semiHidden="0" w:qFormat="1"/>
    <w:lsdException w:name="annotation subject" w:qFormat="1"/>
    <w:lsdException w:name="Balloon Text" w:qFormat="1"/>
    <w:lsdException w:name="Table Grid" w:semiHidden="0" w:uiPriority="39" w:unhideWhenUsed="0" w:qFormat="1"/>
    <w:lsdException w:name="Placeholder Text" w:semiHidden="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qFormat="1"/>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sz w:val="28"/>
      <w:lang w:val="vi-VN"/>
    </w:rPr>
  </w:style>
  <w:style w:type="paragraph" w:styleId="Heading1">
    <w:name w:val="heading 1"/>
    <w:basedOn w:val="Normal"/>
    <w:next w:val="Normal"/>
    <w:link w:val="Heading1Char"/>
    <w:uiPriority w:val="9"/>
    <w:qFormat/>
    <w:pPr>
      <w:keepNext/>
      <w:keepLines/>
      <w:tabs>
        <w:tab w:val="left" w:pos="720"/>
      </w:tabs>
      <w:spacing w:before="240" w:line="312" w:lineRule="auto"/>
      <w:ind w:left="720" w:hanging="720"/>
      <w:outlineLvl w:val="0"/>
    </w:pPr>
    <w:rPr>
      <w:b/>
      <w:color w:val="000000" w:themeColor="text1"/>
      <w:szCs w:val="32"/>
    </w:rPr>
  </w:style>
  <w:style w:type="paragraph" w:styleId="Heading2">
    <w:name w:val="heading 2"/>
    <w:basedOn w:val="Normal"/>
    <w:next w:val="Normal"/>
    <w:link w:val="Heading2Char"/>
    <w:uiPriority w:val="9"/>
    <w:unhideWhenUsed/>
    <w:qFormat/>
    <w:pPr>
      <w:keepNext/>
      <w:keepLines/>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tabs>
        <w:tab w:val="left" w:pos="2160"/>
      </w:tabs>
      <w:spacing w:before="200"/>
      <w:ind w:left="2160" w:hanging="720"/>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tabs>
        <w:tab w:val="left" w:pos="2880"/>
      </w:tabs>
      <w:spacing w:before="200"/>
      <w:ind w:left="2880" w:hanging="720"/>
      <w:outlineLvl w:val="3"/>
    </w:pPr>
    <w:rPr>
      <w:rFonts w:eastAsiaTheme="majorEastAsia" w:cstheme="majorBidi"/>
      <w:bCs/>
      <w:iCs/>
    </w:rPr>
  </w:style>
  <w:style w:type="paragraph" w:styleId="Heading5">
    <w:name w:val="heading 5"/>
    <w:basedOn w:val="Normal"/>
    <w:next w:val="Normal"/>
    <w:link w:val="Heading5Char"/>
    <w:uiPriority w:val="9"/>
    <w:unhideWhenUsed/>
    <w:qFormat/>
    <w:pPr>
      <w:keepNext/>
      <w:keepLines/>
      <w:spacing w:before="20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qFormat/>
    <w:pPr>
      <w:keepNext/>
      <w:keepLines/>
      <w:spacing w:before="200" w:after="40"/>
      <w:outlineLvl w:val="5"/>
    </w:pPr>
    <w:rPr>
      <w:b/>
      <w:sz w:val="20"/>
    </w:rPr>
  </w:style>
  <w:style w:type="paragraph" w:styleId="Heading7">
    <w:name w:val="heading 7"/>
    <w:basedOn w:val="Normal"/>
    <w:next w:val="Normal"/>
    <w:link w:val="Heading7Char"/>
    <w:uiPriority w:val="9"/>
    <w:unhideWhenUsed/>
    <w:qFormat/>
    <w:rsid w:val="0012573D"/>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jc w:val="center"/>
    </w:pPr>
    <w:rPr>
      <w:bCs/>
      <w:i/>
      <w:color w:val="000000" w:themeColor="text1"/>
      <w:sz w:val="26"/>
      <w:szCs w:val="18"/>
    </w:rPr>
  </w:style>
  <w:style w:type="paragraph" w:styleId="CommentText">
    <w:name w:val="annotation text"/>
    <w:basedOn w:val="Normal"/>
    <w:link w:val="CommentTextChar"/>
    <w:uiPriority w:val="99"/>
    <w:semiHidden/>
    <w:unhideWhenUsed/>
    <w:qFormat/>
    <w:pPr>
      <w:spacing w:line="240" w:lineRule="auto"/>
    </w:pPr>
    <w:rPr>
      <w:sz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100" w:beforeAutospacing="1" w:after="100" w:afterAutospacing="1"/>
    </w:pPr>
    <w:rPr>
      <w:sz w:val="24"/>
      <w:szCs w:val="24"/>
      <w:lang w:eastAsia="vi-VN"/>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uiPriority w:val="39"/>
    <w:unhideWhenUsed/>
    <w:qFormat/>
    <w:pPr>
      <w:tabs>
        <w:tab w:val="right" w:leader="dot" w:pos="9356"/>
      </w:tabs>
      <w:spacing w:after="100"/>
    </w:pPr>
  </w:style>
  <w:style w:type="paragraph" w:styleId="TOC2">
    <w:name w:val="toc 2"/>
    <w:basedOn w:val="Normal"/>
    <w:next w:val="Normal"/>
    <w:uiPriority w:val="39"/>
    <w:unhideWhenUsed/>
    <w:qFormat/>
    <w:pPr>
      <w:tabs>
        <w:tab w:val="left" w:pos="1100"/>
        <w:tab w:val="right" w:leader="dot" w:pos="9356"/>
      </w:tabs>
      <w:spacing w:after="100"/>
      <w:ind w:left="280"/>
    </w:pPr>
  </w:style>
  <w:style w:type="paragraph" w:styleId="TOC3">
    <w:name w:val="toc 3"/>
    <w:basedOn w:val="Normal"/>
    <w:next w:val="Normal"/>
    <w:uiPriority w:val="39"/>
    <w:unhideWhenUsed/>
    <w:qFormat/>
    <w:pPr>
      <w:tabs>
        <w:tab w:val="left" w:pos="1540"/>
        <w:tab w:val="right" w:leader="dot" w:pos="9356"/>
      </w:tabs>
      <w:spacing w:after="100"/>
      <w:ind w:left="560"/>
    </w:pPr>
  </w:style>
  <w:style w:type="character" w:styleId="CommentReference">
    <w:name w:val="annotation reference"/>
    <w:basedOn w:val="DefaultParagraphFont"/>
    <w:uiPriority w:val="99"/>
    <w:semiHidden/>
    <w:unhideWhenUsed/>
    <w:rPr>
      <w:sz w:val="16"/>
      <w:szCs w:val="16"/>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rFonts w:ascii="Times New Roman" w:hAnsi="Times New Roman"/>
      <w:color w:val="0563C1" w:themeColor="hyperlink"/>
      <w:sz w:val="20"/>
      <w:u w:val="single"/>
    </w:rPr>
  </w:style>
  <w:style w:type="character" w:styleId="Strong">
    <w:name w:val="Strong"/>
    <w:basedOn w:val="DefaultParagraphFont"/>
    <w:uiPriority w:val="22"/>
    <w:qFormat/>
    <w:rPr>
      <w:b/>
      <w:bCs/>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qFormat/>
    <w:tblPr>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tcPr>
    </w:tblStylePr>
  </w:style>
  <w:style w:type="character" w:customStyle="1" w:styleId="Heading1Char">
    <w:name w:val="Heading 1 Char"/>
    <w:basedOn w:val="DefaultParagraphFont"/>
    <w:link w:val="Heading1"/>
    <w:uiPriority w:val="9"/>
    <w:rPr>
      <w:b/>
      <w:color w:val="000000" w:themeColor="text1"/>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qFormat/>
    <w:rPr>
      <w:rFonts w:eastAsiaTheme="majorEastAsia" w:cstheme="majorBidi"/>
      <w:b/>
      <w:bCs/>
      <w:szCs w:val="20"/>
    </w:rPr>
  </w:style>
  <w:style w:type="character" w:customStyle="1" w:styleId="Heading4Char">
    <w:name w:val="Heading 4 Char"/>
    <w:basedOn w:val="DefaultParagraphFont"/>
    <w:link w:val="Heading4"/>
    <w:uiPriority w:val="9"/>
    <w:rPr>
      <w:rFonts w:eastAsiaTheme="majorEastAsia" w:cstheme="majorBidi"/>
      <w:bCs/>
      <w:iCs/>
      <w:szCs w:val="20"/>
    </w:rPr>
  </w:style>
  <w:style w:type="paragraph" w:styleId="ListParagraph">
    <w:name w:val="List Paragraph"/>
    <w:basedOn w:val="Normal"/>
    <w:link w:val="ListParagraphChar"/>
    <w:uiPriority w:val="34"/>
    <w:qFormat/>
    <w:pPr>
      <w:ind w:left="720"/>
      <w:contextualSpacing/>
    </w:pPr>
    <w:rPr>
      <w:rFonts w:ascii="Arial" w:eastAsia="Arial" w:hAnsi="Arial"/>
      <w:sz w:val="22"/>
      <w:szCs w:val="22"/>
    </w:rPr>
  </w:style>
  <w:style w:type="character" w:customStyle="1" w:styleId="ListParagraphChar">
    <w:name w:val="List Paragraph Char"/>
    <w:link w:val="ListParagraph"/>
    <w:uiPriority w:val="34"/>
    <w:rPr>
      <w:rFonts w:ascii="Arial" w:eastAsia="Arial" w:hAnsi="Arial"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sz w:val="28"/>
      <w:szCs w:val="20"/>
    </w:rPr>
  </w:style>
  <w:style w:type="character" w:customStyle="1" w:styleId="fontstyle01">
    <w:name w:val="fontstyle01"/>
    <w:basedOn w:val="DefaultParagraphFont"/>
    <w:rPr>
      <w:rFonts w:ascii="Times New Roman" w:hAnsi="Times New Roman" w:cs="Times New Roman" w:hint="default"/>
      <w:color w:val="000000"/>
      <w:sz w:val="26"/>
      <w:szCs w:val="26"/>
    </w:rPr>
  </w:style>
  <w:style w:type="character" w:customStyle="1" w:styleId="HeaderChar">
    <w:name w:val="Header Char"/>
    <w:basedOn w:val="DefaultParagraphFont"/>
    <w:link w:val="Header"/>
    <w:uiPriority w:val="99"/>
    <w:qFormat/>
    <w:rPr>
      <w:rFonts w:ascii="Times New Roman" w:eastAsia="Times New Roman" w:hAnsi="Times New Roman" w:cs="Times New Roman"/>
      <w:sz w:val="28"/>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1F4E79" w:themeColor="accent1" w:themeShade="80"/>
      <w:sz w:val="28"/>
      <w:szCs w:val="20"/>
    </w:rPr>
  </w:style>
  <w:style w:type="paragraph" w:customStyle="1" w:styleId="TOCHeading1">
    <w:name w:val="TOC Heading1"/>
    <w:basedOn w:val="Heading1"/>
    <w:next w:val="Normal"/>
    <w:uiPriority w:val="39"/>
    <w:unhideWhenUsed/>
    <w:qFormat/>
    <w:pPr>
      <w:tabs>
        <w:tab w:val="clear" w:pos="720"/>
      </w:tabs>
      <w:spacing w:before="480" w:line="276" w:lineRule="auto"/>
      <w:ind w:left="0" w:firstLine="0"/>
      <w:outlineLvl w:val="9"/>
    </w:pPr>
    <w:rPr>
      <w:rFonts w:asciiTheme="majorHAnsi" w:eastAsiaTheme="majorEastAsia" w:hAnsiTheme="majorHAnsi" w:cstheme="majorBidi"/>
      <w:bCs/>
      <w:color w:val="2E74B5" w:themeColor="accent1" w:themeShade="BF"/>
      <w:szCs w:val="28"/>
      <w:lang w:val="en-US" w:eastAsia="ja-JP"/>
    </w:rPr>
  </w:style>
  <w:style w:type="paragraph" w:customStyle="1" w:styleId="Noidung">
    <w:name w:val="Noidung"/>
    <w:qFormat/>
    <w:pPr>
      <w:spacing w:before="120" w:after="120" w:line="360" w:lineRule="auto"/>
      <w:jc w:val="both"/>
    </w:pPr>
    <w:rPr>
      <w:rFonts w:eastAsia="Calibri"/>
      <w:spacing w:val="-1"/>
      <w:sz w:val="26"/>
      <w:szCs w:val="28"/>
      <w:lang w:val="vi-VN"/>
    </w:rPr>
  </w:style>
  <w:style w:type="paragraph" w:customStyle="1" w:styleId="a">
    <w:name w:val="*"/>
    <w:qFormat/>
    <w:pPr>
      <w:tabs>
        <w:tab w:val="left" w:pos="720"/>
      </w:tabs>
      <w:spacing w:before="120" w:after="120" w:line="312" w:lineRule="auto"/>
      <w:ind w:left="360" w:hanging="720"/>
      <w:jc w:val="both"/>
    </w:pPr>
    <w:rPr>
      <w:rFonts w:eastAsia="Calibri"/>
      <w:b/>
      <w:i/>
      <w:sz w:val="26"/>
      <w:szCs w:val="28"/>
      <w:lang w:val="vi-VN"/>
    </w:rPr>
  </w:style>
  <w:style w:type="character" w:customStyle="1" w:styleId="mw-headline">
    <w:name w:val="mw-headline"/>
    <w:basedOn w:val="DefaultParagraphFont"/>
  </w:style>
  <w:style w:type="paragraph" w:customStyle="1" w:styleId="ATIeuDe">
    <w:name w:val="A TIeu De"/>
    <w:basedOn w:val="Normal"/>
    <w:qFormat/>
    <w:pPr>
      <w:widowControl w:val="0"/>
      <w:autoSpaceDE w:val="0"/>
      <w:autoSpaceDN w:val="0"/>
      <w:adjustRightInd w:val="0"/>
      <w:spacing w:before="60" w:afterLines="60" w:line="360" w:lineRule="auto"/>
      <w:jc w:val="center"/>
      <w:outlineLvl w:val="0"/>
    </w:pPr>
    <w:rPr>
      <w:rFonts w:eastAsia="Calibri"/>
      <w:b/>
      <w:sz w:val="36"/>
      <w:szCs w:val="32"/>
    </w:rPr>
  </w:style>
  <w:style w:type="paragraph" w:customStyle="1" w:styleId="TableParagraph">
    <w:name w:val="Table Paragraph"/>
    <w:basedOn w:val="Normal"/>
    <w:uiPriority w:val="1"/>
    <w:qFormat/>
    <w:pPr>
      <w:widowControl w:val="0"/>
    </w:pPr>
    <w:rPr>
      <w:sz w:val="22"/>
      <w:szCs w:val="22"/>
    </w:rPr>
  </w:style>
  <w:style w:type="paragraph" w:customStyle="1" w:styleId="aaaaaaaaaaa">
    <w:name w:val="aaaaaaaaaaa"/>
    <w:basedOn w:val="Normal"/>
    <w:qFormat/>
    <w:pPr>
      <w:spacing w:after="160" w:line="256" w:lineRule="auto"/>
    </w:pPr>
    <w:rPr>
      <w:rFonts w:eastAsiaTheme="minorHAnsi"/>
      <w:color w:val="222222"/>
      <w:sz w:val="26"/>
      <w:szCs w:val="26"/>
    </w:rPr>
  </w:style>
  <w:style w:type="paragraph" w:styleId="NoSpacing">
    <w:name w:val="No Spacing"/>
    <w:uiPriority w:val="1"/>
    <w:qFormat/>
    <w:rPr>
      <w:rFonts w:eastAsia="Times New Roman"/>
      <w:sz w:val="28"/>
      <w:lang w:val="vi-VN"/>
    </w:rPr>
  </w:style>
  <w:style w:type="character" w:styleId="PlaceholderText">
    <w:name w:val="Placeholder Text"/>
    <w:basedOn w:val="DefaultParagraphFont"/>
    <w:uiPriority w:val="99"/>
    <w:unhideWhenUsed/>
    <w:rPr>
      <w:color w:val="808080"/>
    </w:rPr>
  </w:style>
  <w:style w:type="character" w:customStyle="1" w:styleId="CommentTextChar">
    <w:name w:val="Comment Text Char"/>
    <w:basedOn w:val="DefaultParagraphFont"/>
    <w:link w:val="CommentText"/>
    <w:uiPriority w:val="99"/>
    <w:semiHidden/>
    <w:rPr>
      <w:rFonts w:eastAsia="Times New Roman" w:cs="Times New Roman"/>
      <w:lang w:val="vi-VN"/>
    </w:rPr>
  </w:style>
  <w:style w:type="character" w:customStyle="1" w:styleId="CommentSubjectChar">
    <w:name w:val="Comment Subject Char"/>
    <w:basedOn w:val="CommentTextChar"/>
    <w:link w:val="CommentSubject"/>
    <w:uiPriority w:val="99"/>
    <w:semiHidden/>
    <w:rPr>
      <w:rFonts w:eastAsia="Times New Roman" w:cs="Times New Roman"/>
      <w:b/>
      <w:bCs/>
      <w:lang w:val="vi-VN"/>
    </w:rPr>
  </w:style>
  <w:style w:type="character" w:customStyle="1" w:styleId="Heading7Char">
    <w:name w:val="Heading 7 Char"/>
    <w:basedOn w:val="DefaultParagraphFont"/>
    <w:link w:val="Heading7"/>
    <w:uiPriority w:val="9"/>
    <w:rsid w:val="0012573D"/>
    <w:rPr>
      <w:rFonts w:asciiTheme="majorHAnsi" w:eastAsiaTheme="majorEastAsia" w:hAnsiTheme="majorHAnsi" w:cstheme="majorBidi"/>
      <w:i/>
      <w:iCs/>
      <w:color w:val="404040" w:themeColor="text1" w:themeTint="BF"/>
      <w:sz w:val="28"/>
      <w:lang w:val="vi-VN"/>
    </w:rPr>
  </w:style>
  <w:style w:type="paragraph" w:styleId="TOCHeading">
    <w:name w:val="TOC Heading"/>
    <w:basedOn w:val="Heading1"/>
    <w:next w:val="Normal"/>
    <w:uiPriority w:val="39"/>
    <w:unhideWhenUsed/>
    <w:qFormat/>
    <w:rsid w:val="00A9623B"/>
    <w:pPr>
      <w:tabs>
        <w:tab w:val="clear" w:pos="720"/>
      </w:tabs>
      <w:spacing w:before="480" w:after="0" w:line="276" w:lineRule="auto"/>
      <w:ind w:left="0" w:firstLine="0"/>
      <w:outlineLvl w:val="9"/>
    </w:pPr>
    <w:rPr>
      <w:rFonts w:asciiTheme="majorHAnsi" w:eastAsiaTheme="majorEastAsia" w:hAnsiTheme="majorHAnsi" w:cstheme="majorBidi"/>
      <w:bCs/>
      <w:color w:val="2E74B5" w:themeColor="accent1" w:themeShade="BF"/>
      <w:szCs w:val="28"/>
      <w:lang w:val="en-US" w:eastAsia="ja-JP"/>
    </w:rPr>
  </w:style>
  <w:style w:type="paragraph" w:customStyle="1" w:styleId="Bibliography1">
    <w:name w:val="Bibliography1"/>
    <w:basedOn w:val="Normal"/>
    <w:next w:val="Normal"/>
    <w:semiHidden/>
    <w:rsid w:val="00334A7D"/>
    <w:pPr>
      <w:spacing w:before="100" w:beforeAutospacing="1" w:line="360" w:lineRule="auto"/>
    </w:pPr>
    <w:rPr>
      <w:rFonts w:ascii="Calibri" w:hAnsi="Calibri"/>
      <w:sz w:val="26"/>
      <w:szCs w:val="26"/>
      <w:lang w:val="en-US"/>
    </w:rPr>
  </w:style>
  <w:style w:type="paragraph" w:styleId="TableofFigures">
    <w:name w:val="table of figures"/>
    <w:basedOn w:val="Normal"/>
    <w:next w:val="Normal"/>
    <w:uiPriority w:val="99"/>
    <w:unhideWhenUsed/>
    <w:rsid w:val="007C2E3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661049">
      <w:bodyDiv w:val="1"/>
      <w:marLeft w:val="0"/>
      <w:marRight w:val="0"/>
      <w:marTop w:val="0"/>
      <w:marBottom w:val="0"/>
      <w:divBdr>
        <w:top w:val="none" w:sz="0" w:space="0" w:color="auto"/>
        <w:left w:val="none" w:sz="0" w:space="0" w:color="auto"/>
        <w:bottom w:val="none" w:sz="0" w:space="0" w:color="auto"/>
        <w:right w:val="none" w:sz="0" w:space="0" w:color="auto"/>
      </w:divBdr>
    </w:div>
    <w:div w:id="447774447">
      <w:bodyDiv w:val="1"/>
      <w:marLeft w:val="0"/>
      <w:marRight w:val="0"/>
      <w:marTop w:val="0"/>
      <w:marBottom w:val="0"/>
      <w:divBdr>
        <w:top w:val="none" w:sz="0" w:space="0" w:color="auto"/>
        <w:left w:val="none" w:sz="0" w:space="0" w:color="auto"/>
        <w:bottom w:val="none" w:sz="0" w:space="0" w:color="auto"/>
        <w:right w:val="none" w:sz="0" w:space="0" w:color="auto"/>
      </w:divBdr>
    </w:div>
    <w:div w:id="492571869">
      <w:bodyDiv w:val="1"/>
      <w:marLeft w:val="0"/>
      <w:marRight w:val="0"/>
      <w:marTop w:val="0"/>
      <w:marBottom w:val="0"/>
      <w:divBdr>
        <w:top w:val="none" w:sz="0" w:space="0" w:color="auto"/>
        <w:left w:val="none" w:sz="0" w:space="0" w:color="auto"/>
        <w:bottom w:val="none" w:sz="0" w:space="0" w:color="auto"/>
        <w:right w:val="none" w:sz="0" w:space="0" w:color="auto"/>
      </w:divBdr>
    </w:div>
    <w:div w:id="796997095">
      <w:bodyDiv w:val="1"/>
      <w:marLeft w:val="0"/>
      <w:marRight w:val="0"/>
      <w:marTop w:val="0"/>
      <w:marBottom w:val="0"/>
      <w:divBdr>
        <w:top w:val="none" w:sz="0" w:space="0" w:color="auto"/>
        <w:left w:val="none" w:sz="0" w:space="0" w:color="auto"/>
        <w:bottom w:val="none" w:sz="0" w:space="0" w:color="auto"/>
        <w:right w:val="none" w:sz="0" w:space="0" w:color="auto"/>
      </w:divBdr>
    </w:div>
    <w:div w:id="1066221836">
      <w:bodyDiv w:val="1"/>
      <w:marLeft w:val="0"/>
      <w:marRight w:val="0"/>
      <w:marTop w:val="0"/>
      <w:marBottom w:val="0"/>
      <w:divBdr>
        <w:top w:val="none" w:sz="0" w:space="0" w:color="auto"/>
        <w:left w:val="none" w:sz="0" w:space="0" w:color="auto"/>
        <w:bottom w:val="none" w:sz="0" w:space="0" w:color="auto"/>
        <w:right w:val="none" w:sz="0" w:space="0" w:color="auto"/>
      </w:divBdr>
    </w:div>
    <w:div w:id="1699772732">
      <w:bodyDiv w:val="1"/>
      <w:marLeft w:val="0"/>
      <w:marRight w:val="0"/>
      <w:marTop w:val="0"/>
      <w:marBottom w:val="0"/>
      <w:divBdr>
        <w:top w:val="none" w:sz="0" w:space="0" w:color="auto"/>
        <w:left w:val="none" w:sz="0" w:space="0" w:color="auto"/>
        <w:bottom w:val="none" w:sz="0" w:space="0" w:color="auto"/>
        <w:right w:val="none" w:sz="0" w:space="0" w:color="auto"/>
      </w:divBdr>
    </w:div>
    <w:div w:id="1735813331">
      <w:bodyDiv w:val="1"/>
      <w:marLeft w:val="0"/>
      <w:marRight w:val="0"/>
      <w:marTop w:val="0"/>
      <w:marBottom w:val="0"/>
      <w:divBdr>
        <w:top w:val="none" w:sz="0" w:space="0" w:color="auto"/>
        <w:left w:val="none" w:sz="0" w:space="0" w:color="auto"/>
        <w:bottom w:val="none" w:sz="0" w:space="0" w:color="auto"/>
        <w:right w:val="none" w:sz="0" w:space="0" w:color="auto"/>
      </w:divBdr>
    </w:div>
    <w:div w:id="1779257921">
      <w:bodyDiv w:val="1"/>
      <w:marLeft w:val="0"/>
      <w:marRight w:val="0"/>
      <w:marTop w:val="0"/>
      <w:marBottom w:val="0"/>
      <w:divBdr>
        <w:top w:val="none" w:sz="0" w:space="0" w:color="auto"/>
        <w:left w:val="none" w:sz="0" w:space="0" w:color="auto"/>
        <w:bottom w:val="none" w:sz="0" w:space="0" w:color="auto"/>
        <w:right w:val="none" w:sz="0" w:space="0" w:color="auto"/>
      </w:divBdr>
    </w:div>
    <w:div w:id="2136438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diagramQuickStyle" Target="diagrams/quickStyle2.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theme" Target="theme/theme1.xml"/><Relationship Id="rId16" Type="http://schemas.openxmlformats.org/officeDocument/2006/relationships/diagramQuickStyle" Target="diagrams/quickStyle1.xml"/><Relationship Id="rId11" Type="http://schemas.openxmlformats.org/officeDocument/2006/relationships/image" Target="media/image1.jpe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styles" Target="styles.xml"/><Relationship Id="rId14" Type="http://schemas.openxmlformats.org/officeDocument/2006/relationships/diagramData" Target="diagrams/data1.xml"/><Relationship Id="rId22" Type="http://schemas.openxmlformats.org/officeDocument/2006/relationships/diagramColors" Target="diagrams/colors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diagramColors" Target="diagrams/colors1.xml"/><Relationship Id="rId25" Type="http://schemas.openxmlformats.org/officeDocument/2006/relationships/image" Target="media/image3.emf"/><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diagramLayout" Target="diagrams/layout2.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diagramLayout" Target="diagrams/layout1.xml"/><Relationship Id="rId23" Type="http://schemas.microsoft.com/office/2007/relationships/diagramDrawing" Target="diagrams/drawing2.xml"/><Relationship Id="rId28" Type="http://schemas.openxmlformats.org/officeDocument/2006/relationships/image" Target="media/image6.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footer" Target="footer2.xml"/><Relationship Id="rId18" Type="http://schemas.microsoft.com/office/2007/relationships/diagramDrawing" Target="diagrams/drawing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footer" Target="footer3.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diagramData" Target="diagrams/data2.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DB92C291-9A64-4A0D-A991-E13A6BA170A2}" type="doc">
      <dgm:prSet loTypeId="urn:microsoft.com/office/officeart/2005/8/layout/hierarchy1#1" loCatId="hierarchy" qsTypeId="urn:microsoft.com/office/officeart/2005/8/quickstyle/simple1#1" qsCatId="simple" csTypeId="urn:microsoft.com/office/officeart/2005/8/colors/accent1_2#1" csCatId="accent1" phldr="1"/>
      <dgm:spPr/>
      <dgm:t>
        <a:bodyPr/>
        <a:lstStyle/>
        <a:p>
          <a:endParaRPr lang="en-US"/>
        </a:p>
      </dgm:t>
    </dgm:pt>
    <dgm:pt modelId="{0023B48F-F1BC-4732-8869-0D047CA9BB00}">
      <dgm:prSet phldrT="[Text]" custT="1"/>
      <dgm:spPr/>
      <dgm:t>
        <a:bodyPr/>
        <a:lstStyle/>
        <a:p>
          <a:r>
            <a:rPr lang="en-US" sz="1200">
              <a:latin typeface="Times New Roman" panose="02020603050405020304" charset="0"/>
              <a:cs typeface="Times New Roman" panose="02020603050405020304" charset="0"/>
            </a:rPr>
            <a:t>Quản lý khách sạn</a:t>
          </a:r>
        </a:p>
      </dgm:t>
    </dgm:pt>
    <dgm:pt modelId="{7751A260-C4B2-4384-882E-4182BCD8A3DF}" type="parTrans" cxnId="{45AAC835-6CF3-4931-97ED-5E8654F3868C}">
      <dgm:prSet/>
      <dgm:spPr/>
      <dgm:t>
        <a:bodyPr/>
        <a:lstStyle/>
        <a:p>
          <a:endParaRPr lang="en-US"/>
        </a:p>
      </dgm:t>
    </dgm:pt>
    <dgm:pt modelId="{DEA6B960-E7CC-45E3-9224-C5524E70C2CC}" type="sibTrans" cxnId="{45AAC835-6CF3-4931-97ED-5E8654F3868C}">
      <dgm:prSet/>
      <dgm:spPr/>
      <dgm:t>
        <a:bodyPr/>
        <a:lstStyle/>
        <a:p>
          <a:endParaRPr lang="en-US"/>
        </a:p>
      </dgm:t>
    </dgm:pt>
    <dgm:pt modelId="{2B80A601-C99B-4B72-B5F7-4901BAC3AE6B}">
      <dgm:prSet phldrT="[Text]" custT="1"/>
      <dgm:spPr/>
      <dgm:t>
        <a:bodyPr/>
        <a:lstStyle/>
        <a:p>
          <a:r>
            <a:rPr lang="en-US" sz="1200">
              <a:latin typeface="Times New Roman" panose="02020603050405020304" charset="0"/>
              <a:cs typeface="Times New Roman" panose="02020603050405020304" charset="0"/>
            </a:rPr>
            <a:t>Bộ phận lễ tân</a:t>
          </a:r>
        </a:p>
      </dgm:t>
    </dgm:pt>
    <dgm:pt modelId="{EECC160F-1783-4EAF-9F2C-80647B9AA2F8}" type="parTrans" cxnId="{C0245572-0CFF-4D5C-86A7-ADBF9A1D3FFB}">
      <dgm:prSet/>
      <dgm:spPr/>
      <dgm:t>
        <a:bodyPr/>
        <a:lstStyle/>
        <a:p>
          <a:endParaRPr lang="en-US" sz="1200">
            <a:latin typeface="Times New Roman" panose="02020603050405020304" charset="0"/>
            <a:cs typeface="Times New Roman" panose="02020603050405020304" charset="0"/>
          </a:endParaRPr>
        </a:p>
      </dgm:t>
    </dgm:pt>
    <dgm:pt modelId="{CBB72145-4CD8-440E-B427-E491A00F2D9B}" type="sibTrans" cxnId="{C0245572-0CFF-4D5C-86A7-ADBF9A1D3FFB}">
      <dgm:prSet/>
      <dgm:spPr/>
      <dgm:t>
        <a:bodyPr/>
        <a:lstStyle/>
        <a:p>
          <a:endParaRPr lang="en-US"/>
        </a:p>
      </dgm:t>
    </dgm:pt>
    <dgm:pt modelId="{F9A8D217-7D05-475A-8635-30D35285AFA0}">
      <dgm:prSet phldrT="[Text]" custT="1"/>
      <dgm:spPr/>
      <dgm:t>
        <a:bodyPr/>
        <a:lstStyle/>
        <a:p>
          <a:r>
            <a:rPr lang="en-US" sz="1200">
              <a:latin typeface="Times New Roman" panose="02020603050405020304" charset="0"/>
              <a:cs typeface="Times New Roman" panose="02020603050405020304" charset="0"/>
            </a:rPr>
            <a:t>Bộ phận kinh doanh</a:t>
          </a:r>
        </a:p>
      </dgm:t>
    </dgm:pt>
    <dgm:pt modelId="{72664AFB-972A-47C5-9559-2AC9E1C6B675}" type="parTrans" cxnId="{DB7F91FC-C35D-4230-B9BE-F0F5A39BC880}">
      <dgm:prSet/>
      <dgm:spPr/>
      <dgm:t>
        <a:bodyPr/>
        <a:lstStyle/>
        <a:p>
          <a:endParaRPr lang="en-US" sz="1200">
            <a:latin typeface="Times New Roman" panose="02020603050405020304" charset="0"/>
            <a:cs typeface="Times New Roman" panose="02020603050405020304" charset="0"/>
          </a:endParaRPr>
        </a:p>
      </dgm:t>
    </dgm:pt>
    <dgm:pt modelId="{130B394C-D323-47ED-926E-9CD8B66018A2}" type="sibTrans" cxnId="{DB7F91FC-C35D-4230-B9BE-F0F5A39BC880}">
      <dgm:prSet/>
      <dgm:spPr/>
      <dgm:t>
        <a:bodyPr/>
        <a:lstStyle/>
        <a:p>
          <a:endParaRPr lang="en-US"/>
        </a:p>
      </dgm:t>
    </dgm:pt>
    <dgm:pt modelId="{E0AB5DF3-E618-484A-BBCF-828B4653163B}">
      <dgm:prSet phldrT="[Text]" custT="1"/>
      <dgm:spPr/>
      <dgm:t>
        <a:bodyPr/>
        <a:lstStyle/>
        <a:p>
          <a:r>
            <a:rPr lang="en-US" sz="1200">
              <a:latin typeface="Times New Roman" panose="02020603050405020304" charset="0"/>
              <a:cs typeface="Times New Roman" panose="02020603050405020304" charset="0"/>
            </a:rPr>
            <a:t>Bộ phận kỹ thuật</a:t>
          </a:r>
          <a:r>
            <a:rPr lang="vi-VN" sz="1200">
              <a:latin typeface="Times New Roman" panose="02020603050405020304" charset="0"/>
              <a:cs typeface="Times New Roman" panose="02020603050405020304" charset="0"/>
            </a:rPr>
            <a:t>– </a:t>
          </a:r>
          <a:r>
            <a:rPr lang="en-US" sz="1200">
              <a:latin typeface="Times New Roman" panose="02020603050405020304" charset="0"/>
              <a:cs typeface="Times New Roman" panose="02020603050405020304" charset="0"/>
            </a:rPr>
            <a:t> bảo dưỡng</a:t>
          </a:r>
        </a:p>
      </dgm:t>
    </dgm:pt>
    <dgm:pt modelId="{FCF7D900-97C8-480D-A0A1-62DE78D37145}" type="parTrans" cxnId="{D6DD3CF0-9157-4D42-800D-79BBB488F1F9}">
      <dgm:prSet/>
      <dgm:spPr/>
      <dgm:t>
        <a:bodyPr/>
        <a:lstStyle/>
        <a:p>
          <a:endParaRPr lang="en-US" sz="1200">
            <a:latin typeface="Times New Roman" panose="02020603050405020304" charset="0"/>
            <a:cs typeface="Times New Roman" panose="02020603050405020304" charset="0"/>
          </a:endParaRPr>
        </a:p>
      </dgm:t>
    </dgm:pt>
    <dgm:pt modelId="{150C1848-F217-4912-90E7-9B020A65428A}" type="sibTrans" cxnId="{D6DD3CF0-9157-4D42-800D-79BBB488F1F9}">
      <dgm:prSet/>
      <dgm:spPr/>
      <dgm:t>
        <a:bodyPr/>
        <a:lstStyle/>
        <a:p>
          <a:endParaRPr lang="en-US"/>
        </a:p>
      </dgm:t>
    </dgm:pt>
    <dgm:pt modelId="{0CFF4BD2-7F9F-4061-B9EF-EACFD80EC6BA}">
      <dgm:prSet phldrT="[Text]" custT="1"/>
      <dgm:spPr/>
      <dgm:t>
        <a:bodyPr/>
        <a:lstStyle/>
        <a:p>
          <a:r>
            <a:rPr lang="en-US" sz="1200">
              <a:latin typeface="Times New Roman" panose="02020603050405020304" charset="0"/>
              <a:cs typeface="Times New Roman" panose="02020603050405020304" charset="0"/>
            </a:rPr>
            <a:t>Bộ phận an ninh </a:t>
          </a:r>
        </a:p>
      </dgm:t>
    </dgm:pt>
    <dgm:pt modelId="{CEF56AA2-D3EC-48BA-A005-A92C18C441D3}" type="parTrans" cxnId="{D7ED4E48-EFA7-43A1-AF28-01BDBAA6A942}">
      <dgm:prSet/>
      <dgm:spPr/>
      <dgm:t>
        <a:bodyPr/>
        <a:lstStyle/>
        <a:p>
          <a:endParaRPr lang="en-US" sz="1200">
            <a:latin typeface="Times New Roman" panose="02020603050405020304" charset="0"/>
            <a:cs typeface="Times New Roman" panose="02020603050405020304" charset="0"/>
          </a:endParaRPr>
        </a:p>
      </dgm:t>
    </dgm:pt>
    <dgm:pt modelId="{0A7E0C78-3F99-4C08-A3EF-81A369FDC8E1}" type="sibTrans" cxnId="{D7ED4E48-EFA7-43A1-AF28-01BDBAA6A942}">
      <dgm:prSet/>
      <dgm:spPr/>
      <dgm:t>
        <a:bodyPr/>
        <a:lstStyle/>
        <a:p>
          <a:endParaRPr lang="en-US"/>
        </a:p>
      </dgm:t>
    </dgm:pt>
    <dgm:pt modelId="{D60C6C4A-F9B8-4000-A831-7D83F1D711F8}">
      <dgm:prSet phldrT="[Text]" custT="1"/>
      <dgm:spPr/>
      <dgm:t>
        <a:bodyPr/>
        <a:lstStyle/>
        <a:p>
          <a:r>
            <a:rPr lang="en-US" sz="1200">
              <a:latin typeface="Times New Roman" panose="02020603050405020304" charset="0"/>
              <a:cs typeface="Times New Roman" panose="02020603050405020304" charset="0"/>
            </a:rPr>
            <a:t>Bộ phận kế toán – tài chính </a:t>
          </a:r>
        </a:p>
      </dgm:t>
    </dgm:pt>
    <dgm:pt modelId="{F61A65CE-2640-4AD5-B3FC-EDB82A46BB51}" type="parTrans" cxnId="{F3730020-A4A3-4C7A-9437-79A8878B31C5}">
      <dgm:prSet/>
      <dgm:spPr/>
      <dgm:t>
        <a:bodyPr/>
        <a:lstStyle/>
        <a:p>
          <a:endParaRPr lang="en-US" sz="1200">
            <a:latin typeface="Times New Roman" panose="02020603050405020304" charset="0"/>
            <a:cs typeface="Times New Roman" panose="02020603050405020304" charset="0"/>
          </a:endParaRPr>
        </a:p>
      </dgm:t>
    </dgm:pt>
    <dgm:pt modelId="{EDB05633-843A-4189-AEC2-04AA94DD8024}" type="sibTrans" cxnId="{F3730020-A4A3-4C7A-9437-79A8878B31C5}">
      <dgm:prSet/>
      <dgm:spPr/>
      <dgm:t>
        <a:bodyPr/>
        <a:lstStyle/>
        <a:p>
          <a:endParaRPr lang="en-US"/>
        </a:p>
      </dgm:t>
    </dgm:pt>
    <dgm:pt modelId="{7BACD425-AFA4-4091-A544-B7933FC74418}">
      <dgm:prSet phldrT="[Text]" custT="1"/>
      <dgm:spPr/>
      <dgm:t>
        <a:bodyPr/>
        <a:lstStyle/>
        <a:p>
          <a:r>
            <a:rPr lang="vi-VN" sz="1200">
              <a:latin typeface="Times New Roman" panose="02020603050405020304" charset="0"/>
              <a:cs typeface="Times New Roman" panose="02020603050405020304" charset="0"/>
            </a:rPr>
            <a:t>Giám</a:t>
          </a:r>
          <a:r>
            <a:rPr lang="en-US" sz="1200">
              <a:latin typeface="Times New Roman" panose="02020603050405020304" charset="0"/>
              <a:cs typeface="Times New Roman" panose="02020603050405020304" charset="0"/>
            </a:rPr>
            <a:t> </a:t>
          </a:r>
          <a:r>
            <a:rPr lang="vi-VN" sz="1200">
              <a:latin typeface="Times New Roman" panose="02020603050405020304" charset="0"/>
              <a:cs typeface="Times New Roman" panose="02020603050405020304" charset="0"/>
            </a:rPr>
            <a:t>đốc điều hành </a:t>
          </a:r>
          <a:endParaRPr lang="en-US" sz="1200">
            <a:latin typeface="Times New Roman" panose="02020603050405020304" charset="0"/>
            <a:cs typeface="Times New Roman" panose="02020603050405020304" charset="0"/>
          </a:endParaRPr>
        </a:p>
      </dgm:t>
    </dgm:pt>
    <dgm:pt modelId="{9DAE86CC-8D34-46C4-BEB1-9647CB735ADC}" type="parTrans" cxnId="{8BF5014D-84C4-466F-BD46-084DFB6FA3BE}">
      <dgm:prSet/>
      <dgm:spPr/>
      <dgm:t>
        <a:bodyPr/>
        <a:lstStyle/>
        <a:p>
          <a:endParaRPr lang="en-US" sz="1200">
            <a:latin typeface="Times New Roman" panose="02020603050405020304" charset="0"/>
            <a:cs typeface="Times New Roman" panose="02020603050405020304" charset="0"/>
          </a:endParaRPr>
        </a:p>
      </dgm:t>
    </dgm:pt>
    <dgm:pt modelId="{5513D77B-820B-4332-93F8-63E828E7D871}" type="sibTrans" cxnId="{8BF5014D-84C4-466F-BD46-084DFB6FA3BE}">
      <dgm:prSet/>
      <dgm:spPr/>
      <dgm:t>
        <a:bodyPr/>
        <a:lstStyle/>
        <a:p>
          <a:endParaRPr lang="en-US"/>
        </a:p>
      </dgm:t>
    </dgm:pt>
    <dgm:pt modelId="{86276359-BA3F-41E2-864E-F709DBDB3A49}">
      <dgm:prSet phldrT="[Text]" custT="1"/>
      <dgm:spPr/>
      <dgm:t>
        <a:bodyPr/>
        <a:lstStyle/>
        <a:p>
          <a:r>
            <a:rPr lang="vi-VN" sz="1200">
              <a:latin typeface="Times New Roman" panose="02020603050405020304" charset="0"/>
              <a:cs typeface="Times New Roman" panose="02020603050405020304" charset="0"/>
            </a:rPr>
            <a:t>Bộ phận buồng phòng </a:t>
          </a:r>
          <a:endParaRPr lang="en-US" sz="1200">
            <a:latin typeface="Times New Roman" panose="02020603050405020304" charset="0"/>
            <a:cs typeface="Times New Roman" panose="02020603050405020304" charset="0"/>
          </a:endParaRPr>
        </a:p>
      </dgm:t>
    </dgm:pt>
    <dgm:pt modelId="{3B483CC6-0B8F-480B-83F5-F203F87862EC}" type="parTrans" cxnId="{B5CE69F3-2137-472B-A33E-454B9E4A276F}">
      <dgm:prSet/>
      <dgm:spPr/>
      <dgm:t>
        <a:bodyPr/>
        <a:lstStyle/>
        <a:p>
          <a:endParaRPr lang="en-US" sz="1200">
            <a:latin typeface="Times New Roman" panose="02020603050405020304" charset="0"/>
            <a:cs typeface="Times New Roman" panose="02020603050405020304" charset="0"/>
          </a:endParaRPr>
        </a:p>
      </dgm:t>
    </dgm:pt>
    <dgm:pt modelId="{72B8035E-97EE-4CF5-BEE1-3E343BE16BA3}" type="sibTrans" cxnId="{B5CE69F3-2137-472B-A33E-454B9E4A276F}">
      <dgm:prSet/>
      <dgm:spPr/>
      <dgm:t>
        <a:bodyPr/>
        <a:lstStyle/>
        <a:p>
          <a:endParaRPr lang="en-US"/>
        </a:p>
      </dgm:t>
    </dgm:pt>
    <dgm:pt modelId="{39794229-EFA7-4C38-8263-0BED0A64218C}">
      <dgm:prSet phldrT="[Text]" custT="1"/>
      <dgm:spPr/>
      <dgm:t>
        <a:bodyPr/>
        <a:lstStyle/>
        <a:p>
          <a:r>
            <a:rPr lang="vi-VN" sz="1200">
              <a:latin typeface="Times New Roman" panose="02020603050405020304" charset="0"/>
              <a:cs typeface="Times New Roman" panose="02020603050405020304" charset="0"/>
            </a:rPr>
            <a:t>Bộ phận nhà hàng </a:t>
          </a:r>
          <a:endParaRPr lang="en-US" sz="1200">
            <a:latin typeface="Times New Roman" panose="02020603050405020304" charset="0"/>
            <a:cs typeface="Times New Roman" panose="02020603050405020304" charset="0"/>
          </a:endParaRPr>
        </a:p>
      </dgm:t>
    </dgm:pt>
    <dgm:pt modelId="{B817FB3C-7341-421A-84CF-EB3474A3DDAA}" type="parTrans" cxnId="{4F77D7C6-8707-44F6-A677-48909BED5590}">
      <dgm:prSet/>
      <dgm:spPr/>
      <dgm:t>
        <a:bodyPr/>
        <a:lstStyle/>
        <a:p>
          <a:endParaRPr lang="en-US" sz="1200">
            <a:latin typeface="Times New Roman" panose="02020603050405020304" charset="0"/>
            <a:cs typeface="Times New Roman" panose="02020603050405020304" charset="0"/>
          </a:endParaRPr>
        </a:p>
      </dgm:t>
    </dgm:pt>
    <dgm:pt modelId="{BD615A10-689E-45B9-AD5F-812CB7D787C0}" type="sibTrans" cxnId="{4F77D7C6-8707-44F6-A677-48909BED5590}">
      <dgm:prSet/>
      <dgm:spPr/>
      <dgm:t>
        <a:bodyPr/>
        <a:lstStyle/>
        <a:p>
          <a:endParaRPr lang="en-US"/>
        </a:p>
      </dgm:t>
    </dgm:pt>
    <dgm:pt modelId="{EFCD4218-4986-47DD-B483-F9C188AE6006}" type="pres">
      <dgm:prSet presAssocID="{DB92C291-9A64-4A0D-A991-E13A6BA170A2}" presName="hierChild1" presStyleCnt="0">
        <dgm:presLayoutVars>
          <dgm:chPref val="1"/>
          <dgm:dir/>
          <dgm:animOne val="branch"/>
          <dgm:animLvl val="lvl"/>
          <dgm:resizeHandles/>
        </dgm:presLayoutVars>
      </dgm:prSet>
      <dgm:spPr/>
      <dgm:t>
        <a:bodyPr/>
        <a:lstStyle/>
        <a:p>
          <a:endParaRPr lang="en-US"/>
        </a:p>
      </dgm:t>
    </dgm:pt>
    <dgm:pt modelId="{1A5F6A88-F587-49A7-88A6-A0951854B7F9}" type="pres">
      <dgm:prSet presAssocID="{0023B48F-F1BC-4732-8869-0D047CA9BB00}" presName="hierRoot1" presStyleCnt="0"/>
      <dgm:spPr/>
    </dgm:pt>
    <dgm:pt modelId="{7AC87D54-F2EF-40A1-ADFA-28613503A4CA}" type="pres">
      <dgm:prSet presAssocID="{0023B48F-F1BC-4732-8869-0D047CA9BB00}" presName="composite" presStyleCnt="0"/>
      <dgm:spPr/>
    </dgm:pt>
    <dgm:pt modelId="{5CA8EF02-4E52-403A-A29D-F861F3C54C95}" type="pres">
      <dgm:prSet presAssocID="{0023B48F-F1BC-4732-8869-0D047CA9BB00}" presName="background" presStyleLbl="node0" presStyleIdx="0" presStyleCnt="1"/>
      <dgm:spPr/>
    </dgm:pt>
    <dgm:pt modelId="{D8DA432F-7BD6-4B56-862E-E5F9D17401E1}" type="pres">
      <dgm:prSet presAssocID="{0023B48F-F1BC-4732-8869-0D047CA9BB00}" presName="text" presStyleLbl="fgAcc0" presStyleIdx="0" presStyleCnt="1" custScaleX="190581" custScaleY="129108">
        <dgm:presLayoutVars>
          <dgm:chPref val="3"/>
        </dgm:presLayoutVars>
      </dgm:prSet>
      <dgm:spPr/>
      <dgm:t>
        <a:bodyPr/>
        <a:lstStyle/>
        <a:p>
          <a:endParaRPr lang="en-US"/>
        </a:p>
      </dgm:t>
    </dgm:pt>
    <dgm:pt modelId="{53AC460A-DECB-423D-A15F-7FB5719C91EC}" type="pres">
      <dgm:prSet presAssocID="{0023B48F-F1BC-4732-8869-0D047CA9BB00}" presName="hierChild2" presStyleCnt="0"/>
      <dgm:spPr/>
    </dgm:pt>
    <dgm:pt modelId="{5049C821-909C-486D-B12A-BAEF9C9F2279}" type="pres">
      <dgm:prSet presAssocID="{9DAE86CC-8D34-46C4-BEB1-9647CB735ADC}" presName="Name10" presStyleLbl="parChTrans1D2" presStyleIdx="0" presStyleCnt="1"/>
      <dgm:spPr/>
      <dgm:t>
        <a:bodyPr/>
        <a:lstStyle/>
        <a:p>
          <a:endParaRPr lang="en-US"/>
        </a:p>
      </dgm:t>
    </dgm:pt>
    <dgm:pt modelId="{D683E700-6046-4E95-8226-64562E2238E4}" type="pres">
      <dgm:prSet presAssocID="{7BACD425-AFA4-4091-A544-B7933FC74418}" presName="hierRoot2" presStyleCnt="0"/>
      <dgm:spPr/>
    </dgm:pt>
    <dgm:pt modelId="{A3989B7A-DDB6-491E-9F01-F460EF7991A6}" type="pres">
      <dgm:prSet presAssocID="{7BACD425-AFA4-4091-A544-B7933FC74418}" presName="composite2" presStyleCnt="0"/>
      <dgm:spPr/>
    </dgm:pt>
    <dgm:pt modelId="{1BBD8AB6-4A83-4806-81D0-66D781559B0D}" type="pres">
      <dgm:prSet presAssocID="{7BACD425-AFA4-4091-A544-B7933FC74418}" presName="background2" presStyleLbl="node2" presStyleIdx="0" presStyleCnt="1"/>
      <dgm:spPr/>
    </dgm:pt>
    <dgm:pt modelId="{9DE8A2B6-27AF-4E26-8EBE-0424708FD651}" type="pres">
      <dgm:prSet presAssocID="{7BACD425-AFA4-4091-A544-B7933FC74418}" presName="text2" presStyleLbl="fgAcc2" presStyleIdx="0" presStyleCnt="1" custScaleX="192539" custScaleY="124553">
        <dgm:presLayoutVars>
          <dgm:chPref val="3"/>
        </dgm:presLayoutVars>
      </dgm:prSet>
      <dgm:spPr/>
      <dgm:t>
        <a:bodyPr/>
        <a:lstStyle/>
        <a:p>
          <a:endParaRPr lang="en-US"/>
        </a:p>
      </dgm:t>
    </dgm:pt>
    <dgm:pt modelId="{4B9489EC-AAA2-4661-B912-D040AB0B3AD6}" type="pres">
      <dgm:prSet presAssocID="{7BACD425-AFA4-4091-A544-B7933FC74418}" presName="hierChild3" presStyleCnt="0"/>
      <dgm:spPr/>
    </dgm:pt>
    <dgm:pt modelId="{B01C5FAD-2984-4AC4-B855-130F9B908E92}" type="pres">
      <dgm:prSet presAssocID="{EECC160F-1783-4EAF-9F2C-80647B9AA2F8}" presName="Name17" presStyleLbl="parChTrans1D3" presStyleIdx="0" presStyleCnt="7"/>
      <dgm:spPr/>
      <dgm:t>
        <a:bodyPr/>
        <a:lstStyle/>
        <a:p>
          <a:endParaRPr lang="en-US"/>
        </a:p>
      </dgm:t>
    </dgm:pt>
    <dgm:pt modelId="{5B748479-BAF1-424F-A6DC-6157A7824602}" type="pres">
      <dgm:prSet presAssocID="{2B80A601-C99B-4B72-B5F7-4901BAC3AE6B}" presName="hierRoot3" presStyleCnt="0"/>
      <dgm:spPr/>
    </dgm:pt>
    <dgm:pt modelId="{413B466D-2E81-459C-BF5D-4054D7D804DA}" type="pres">
      <dgm:prSet presAssocID="{2B80A601-C99B-4B72-B5F7-4901BAC3AE6B}" presName="composite3" presStyleCnt="0"/>
      <dgm:spPr/>
    </dgm:pt>
    <dgm:pt modelId="{3DAFD21A-DEC8-47D9-BE37-FC67BAA5EE7A}" type="pres">
      <dgm:prSet presAssocID="{2B80A601-C99B-4B72-B5F7-4901BAC3AE6B}" presName="background3" presStyleLbl="node3" presStyleIdx="0" presStyleCnt="7"/>
      <dgm:spPr/>
    </dgm:pt>
    <dgm:pt modelId="{4BFE47DA-A1D9-4AB9-8D9C-12E2F58A6B4D}" type="pres">
      <dgm:prSet presAssocID="{2B80A601-C99B-4B72-B5F7-4901BAC3AE6B}" presName="text3" presStyleLbl="fgAcc3" presStyleIdx="0" presStyleCnt="7" custScaleY="209081">
        <dgm:presLayoutVars>
          <dgm:chPref val="3"/>
        </dgm:presLayoutVars>
      </dgm:prSet>
      <dgm:spPr/>
      <dgm:t>
        <a:bodyPr/>
        <a:lstStyle/>
        <a:p>
          <a:endParaRPr lang="en-US"/>
        </a:p>
      </dgm:t>
    </dgm:pt>
    <dgm:pt modelId="{30DA0CD8-8520-482B-A7F1-37B8BF39F818}" type="pres">
      <dgm:prSet presAssocID="{2B80A601-C99B-4B72-B5F7-4901BAC3AE6B}" presName="hierChild4" presStyleCnt="0"/>
      <dgm:spPr/>
    </dgm:pt>
    <dgm:pt modelId="{34826B06-748C-4373-A133-AB17B26F7687}" type="pres">
      <dgm:prSet presAssocID="{72664AFB-972A-47C5-9559-2AC9E1C6B675}" presName="Name17" presStyleLbl="parChTrans1D3" presStyleIdx="1" presStyleCnt="7"/>
      <dgm:spPr/>
      <dgm:t>
        <a:bodyPr/>
        <a:lstStyle/>
        <a:p>
          <a:endParaRPr lang="en-US"/>
        </a:p>
      </dgm:t>
    </dgm:pt>
    <dgm:pt modelId="{9F06B82E-0DF0-4D1E-92E1-8C569B32BF16}" type="pres">
      <dgm:prSet presAssocID="{F9A8D217-7D05-475A-8635-30D35285AFA0}" presName="hierRoot3" presStyleCnt="0"/>
      <dgm:spPr/>
    </dgm:pt>
    <dgm:pt modelId="{5F3CF472-FB70-46C6-88A8-CFAE23A4D5FE}" type="pres">
      <dgm:prSet presAssocID="{F9A8D217-7D05-475A-8635-30D35285AFA0}" presName="composite3" presStyleCnt="0"/>
      <dgm:spPr/>
    </dgm:pt>
    <dgm:pt modelId="{F0CBB688-C580-4A1C-9D83-82C2C2601757}" type="pres">
      <dgm:prSet presAssocID="{F9A8D217-7D05-475A-8635-30D35285AFA0}" presName="background3" presStyleLbl="node3" presStyleIdx="1" presStyleCnt="7"/>
      <dgm:spPr/>
    </dgm:pt>
    <dgm:pt modelId="{078A48DB-EE3B-4802-BDD2-5D81A6E45CD4}" type="pres">
      <dgm:prSet presAssocID="{F9A8D217-7D05-475A-8635-30D35285AFA0}" presName="text3" presStyleLbl="fgAcc3" presStyleIdx="1" presStyleCnt="7" custScaleY="201728">
        <dgm:presLayoutVars>
          <dgm:chPref val="3"/>
        </dgm:presLayoutVars>
      </dgm:prSet>
      <dgm:spPr/>
      <dgm:t>
        <a:bodyPr/>
        <a:lstStyle/>
        <a:p>
          <a:endParaRPr lang="en-US"/>
        </a:p>
      </dgm:t>
    </dgm:pt>
    <dgm:pt modelId="{F90CF3B6-18BF-4F7B-B2FA-F4FDA8480F35}" type="pres">
      <dgm:prSet presAssocID="{F9A8D217-7D05-475A-8635-30D35285AFA0}" presName="hierChild4" presStyleCnt="0"/>
      <dgm:spPr/>
    </dgm:pt>
    <dgm:pt modelId="{7B0A0A9A-5C79-49B7-99EF-F7E76AECAEB9}" type="pres">
      <dgm:prSet presAssocID="{F61A65CE-2640-4AD5-B3FC-EDB82A46BB51}" presName="Name17" presStyleLbl="parChTrans1D3" presStyleIdx="2" presStyleCnt="7"/>
      <dgm:spPr/>
      <dgm:t>
        <a:bodyPr/>
        <a:lstStyle/>
        <a:p>
          <a:endParaRPr lang="en-US"/>
        </a:p>
      </dgm:t>
    </dgm:pt>
    <dgm:pt modelId="{09484B43-80C1-4B65-8B92-EABD835AD15C}" type="pres">
      <dgm:prSet presAssocID="{D60C6C4A-F9B8-4000-A831-7D83F1D711F8}" presName="hierRoot3" presStyleCnt="0"/>
      <dgm:spPr/>
    </dgm:pt>
    <dgm:pt modelId="{503AA3D8-E7F5-4B71-BA01-7F03A90CE50B}" type="pres">
      <dgm:prSet presAssocID="{D60C6C4A-F9B8-4000-A831-7D83F1D711F8}" presName="composite3" presStyleCnt="0"/>
      <dgm:spPr/>
    </dgm:pt>
    <dgm:pt modelId="{B5C51B24-9AA9-4F01-B960-BD804C2BFCD5}" type="pres">
      <dgm:prSet presAssocID="{D60C6C4A-F9B8-4000-A831-7D83F1D711F8}" presName="background3" presStyleLbl="node3" presStyleIdx="2" presStyleCnt="7"/>
      <dgm:spPr/>
    </dgm:pt>
    <dgm:pt modelId="{BDE5183D-963E-49DB-8929-C742618E2B84}" type="pres">
      <dgm:prSet presAssocID="{D60C6C4A-F9B8-4000-A831-7D83F1D711F8}" presName="text3" presStyleLbl="fgAcc3" presStyleIdx="2" presStyleCnt="7" custScaleY="218807">
        <dgm:presLayoutVars>
          <dgm:chPref val="3"/>
        </dgm:presLayoutVars>
      </dgm:prSet>
      <dgm:spPr/>
      <dgm:t>
        <a:bodyPr/>
        <a:lstStyle/>
        <a:p>
          <a:endParaRPr lang="en-US"/>
        </a:p>
      </dgm:t>
    </dgm:pt>
    <dgm:pt modelId="{0B260A2F-4E1D-41F7-9830-C997FDCB7C54}" type="pres">
      <dgm:prSet presAssocID="{D60C6C4A-F9B8-4000-A831-7D83F1D711F8}" presName="hierChild4" presStyleCnt="0"/>
      <dgm:spPr/>
    </dgm:pt>
    <dgm:pt modelId="{958C19F2-BB5D-458C-888B-0CF99AEF87FD}" type="pres">
      <dgm:prSet presAssocID="{FCF7D900-97C8-480D-A0A1-62DE78D37145}" presName="Name17" presStyleLbl="parChTrans1D3" presStyleIdx="3" presStyleCnt="7"/>
      <dgm:spPr/>
      <dgm:t>
        <a:bodyPr/>
        <a:lstStyle/>
        <a:p>
          <a:endParaRPr lang="en-US"/>
        </a:p>
      </dgm:t>
    </dgm:pt>
    <dgm:pt modelId="{C9F56CA1-DD0F-4AB6-B0B6-C4A78C0C82A6}" type="pres">
      <dgm:prSet presAssocID="{E0AB5DF3-E618-484A-BBCF-828B4653163B}" presName="hierRoot3" presStyleCnt="0"/>
      <dgm:spPr/>
    </dgm:pt>
    <dgm:pt modelId="{578206A8-C7AD-456E-AA94-90BFA4090D4E}" type="pres">
      <dgm:prSet presAssocID="{E0AB5DF3-E618-484A-BBCF-828B4653163B}" presName="composite3" presStyleCnt="0"/>
      <dgm:spPr/>
    </dgm:pt>
    <dgm:pt modelId="{FB062DF4-9A06-4B40-82B7-9C231FBEDB07}" type="pres">
      <dgm:prSet presAssocID="{E0AB5DF3-E618-484A-BBCF-828B4653163B}" presName="background3" presStyleLbl="node3" presStyleIdx="3" presStyleCnt="7"/>
      <dgm:spPr/>
    </dgm:pt>
    <dgm:pt modelId="{F1F62BB6-8109-4725-9348-711178250A87}" type="pres">
      <dgm:prSet presAssocID="{E0AB5DF3-E618-484A-BBCF-828B4653163B}" presName="text3" presStyleLbl="fgAcc3" presStyleIdx="3" presStyleCnt="7" custScaleY="214775">
        <dgm:presLayoutVars>
          <dgm:chPref val="3"/>
        </dgm:presLayoutVars>
      </dgm:prSet>
      <dgm:spPr/>
      <dgm:t>
        <a:bodyPr/>
        <a:lstStyle/>
        <a:p>
          <a:endParaRPr lang="en-US"/>
        </a:p>
      </dgm:t>
    </dgm:pt>
    <dgm:pt modelId="{FF512CA8-0AE3-41CF-86E6-965C3FE52227}" type="pres">
      <dgm:prSet presAssocID="{E0AB5DF3-E618-484A-BBCF-828B4653163B}" presName="hierChild4" presStyleCnt="0"/>
      <dgm:spPr/>
    </dgm:pt>
    <dgm:pt modelId="{F7D11056-1EA0-4EAF-AB8C-00E2D2190EF0}" type="pres">
      <dgm:prSet presAssocID="{CEF56AA2-D3EC-48BA-A005-A92C18C441D3}" presName="Name17" presStyleLbl="parChTrans1D3" presStyleIdx="4" presStyleCnt="7"/>
      <dgm:spPr/>
      <dgm:t>
        <a:bodyPr/>
        <a:lstStyle/>
        <a:p>
          <a:endParaRPr lang="en-US"/>
        </a:p>
      </dgm:t>
    </dgm:pt>
    <dgm:pt modelId="{CC21039C-5EA7-482A-BAE3-7FA6BD79AE30}" type="pres">
      <dgm:prSet presAssocID="{0CFF4BD2-7F9F-4061-B9EF-EACFD80EC6BA}" presName="hierRoot3" presStyleCnt="0"/>
      <dgm:spPr/>
    </dgm:pt>
    <dgm:pt modelId="{EFC268F3-5981-448B-AC95-79DC7C914BBD}" type="pres">
      <dgm:prSet presAssocID="{0CFF4BD2-7F9F-4061-B9EF-EACFD80EC6BA}" presName="composite3" presStyleCnt="0"/>
      <dgm:spPr/>
    </dgm:pt>
    <dgm:pt modelId="{6B0318F6-601F-4D36-9984-C93F61AEF29A}" type="pres">
      <dgm:prSet presAssocID="{0CFF4BD2-7F9F-4061-B9EF-EACFD80EC6BA}" presName="background3" presStyleLbl="node3" presStyleIdx="4" presStyleCnt="7"/>
      <dgm:spPr/>
    </dgm:pt>
    <dgm:pt modelId="{D0A57F6F-4FBB-40E7-BE8A-EDAA11B3B62F}" type="pres">
      <dgm:prSet presAssocID="{0CFF4BD2-7F9F-4061-B9EF-EACFD80EC6BA}" presName="text3" presStyleLbl="fgAcc3" presStyleIdx="4" presStyleCnt="7" custScaleY="209794">
        <dgm:presLayoutVars>
          <dgm:chPref val="3"/>
        </dgm:presLayoutVars>
      </dgm:prSet>
      <dgm:spPr/>
      <dgm:t>
        <a:bodyPr/>
        <a:lstStyle/>
        <a:p>
          <a:endParaRPr lang="en-US"/>
        </a:p>
      </dgm:t>
    </dgm:pt>
    <dgm:pt modelId="{9D0CF947-919F-4246-9072-475DD4D356D6}" type="pres">
      <dgm:prSet presAssocID="{0CFF4BD2-7F9F-4061-B9EF-EACFD80EC6BA}" presName="hierChild4" presStyleCnt="0"/>
      <dgm:spPr/>
    </dgm:pt>
    <dgm:pt modelId="{E1DCC0F5-04B1-4753-9325-BCCE8F327F2C}" type="pres">
      <dgm:prSet presAssocID="{3B483CC6-0B8F-480B-83F5-F203F87862EC}" presName="Name17" presStyleLbl="parChTrans1D3" presStyleIdx="5" presStyleCnt="7"/>
      <dgm:spPr/>
      <dgm:t>
        <a:bodyPr/>
        <a:lstStyle/>
        <a:p>
          <a:endParaRPr lang="en-US"/>
        </a:p>
      </dgm:t>
    </dgm:pt>
    <dgm:pt modelId="{F79AC351-538C-474B-ADF9-1120D3EE3E70}" type="pres">
      <dgm:prSet presAssocID="{86276359-BA3F-41E2-864E-F709DBDB3A49}" presName="hierRoot3" presStyleCnt="0"/>
      <dgm:spPr/>
    </dgm:pt>
    <dgm:pt modelId="{B23170BF-0966-4001-A0D5-1457CB03E72E}" type="pres">
      <dgm:prSet presAssocID="{86276359-BA3F-41E2-864E-F709DBDB3A49}" presName="composite3" presStyleCnt="0"/>
      <dgm:spPr/>
    </dgm:pt>
    <dgm:pt modelId="{4012D7E2-F755-4386-A8AB-392C725007A0}" type="pres">
      <dgm:prSet presAssocID="{86276359-BA3F-41E2-864E-F709DBDB3A49}" presName="background3" presStyleLbl="node3" presStyleIdx="5" presStyleCnt="7"/>
      <dgm:spPr/>
    </dgm:pt>
    <dgm:pt modelId="{88529579-3DAB-4941-A8B7-D6422E7D18F6}" type="pres">
      <dgm:prSet presAssocID="{86276359-BA3F-41E2-864E-F709DBDB3A49}" presName="text3" presStyleLbl="fgAcc3" presStyleIdx="5" presStyleCnt="7" custScaleY="208879">
        <dgm:presLayoutVars>
          <dgm:chPref val="3"/>
        </dgm:presLayoutVars>
      </dgm:prSet>
      <dgm:spPr/>
      <dgm:t>
        <a:bodyPr/>
        <a:lstStyle/>
        <a:p>
          <a:endParaRPr lang="en-US"/>
        </a:p>
      </dgm:t>
    </dgm:pt>
    <dgm:pt modelId="{ABB06BD4-B8E1-478C-8614-F1C2A8EA0204}" type="pres">
      <dgm:prSet presAssocID="{86276359-BA3F-41E2-864E-F709DBDB3A49}" presName="hierChild4" presStyleCnt="0"/>
      <dgm:spPr/>
    </dgm:pt>
    <dgm:pt modelId="{089E6168-76E8-4860-A725-6D43DCCCF92E}" type="pres">
      <dgm:prSet presAssocID="{B817FB3C-7341-421A-84CF-EB3474A3DDAA}" presName="Name17" presStyleLbl="parChTrans1D3" presStyleIdx="6" presStyleCnt="7"/>
      <dgm:spPr/>
      <dgm:t>
        <a:bodyPr/>
        <a:lstStyle/>
        <a:p>
          <a:endParaRPr lang="en-US"/>
        </a:p>
      </dgm:t>
    </dgm:pt>
    <dgm:pt modelId="{B88E8A42-9608-42BA-BEE7-5F8D653ED60A}" type="pres">
      <dgm:prSet presAssocID="{39794229-EFA7-4C38-8263-0BED0A64218C}" presName="hierRoot3" presStyleCnt="0"/>
      <dgm:spPr/>
    </dgm:pt>
    <dgm:pt modelId="{B12BEE2E-4FA9-4286-8F94-67BE00548F9F}" type="pres">
      <dgm:prSet presAssocID="{39794229-EFA7-4C38-8263-0BED0A64218C}" presName="composite3" presStyleCnt="0"/>
      <dgm:spPr/>
    </dgm:pt>
    <dgm:pt modelId="{58F5E1ED-2AC0-445F-BC64-EBF98759B985}" type="pres">
      <dgm:prSet presAssocID="{39794229-EFA7-4C38-8263-0BED0A64218C}" presName="background3" presStyleLbl="node3" presStyleIdx="6" presStyleCnt="7"/>
      <dgm:spPr/>
    </dgm:pt>
    <dgm:pt modelId="{17897C59-7BEF-4074-9BB0-719D4826E37F}" type="pres">
      <dgm:prSet presAssocID="{39794229-EFA7-4C38-8263-0BED0A64218C}" presName="text3" presStyleLbl="fgAcc3" presStyleIdx="6" presStyleCnt="7" custScaleY="209996">
        <dgm:presLayoutVars>
          <dgm:chPref val="3"/>
        </dgm:presLayoutVars>
      </dgm:prSet>
      <dgm:spPr/>
      <dgm:t>
        <a:bodyPr/>
        <a:lstStyle/>
        <a:p>
          <a:endParaRPr lang="en-US"/>
        </a:p>
      </dgm:t>
    </dgm:pt>
    <dgm:pt modelId="{E1E474E4-4E3B-43AC-A1B0-FD268EEBA20E}" type="pres">
      <dgm:prSet presAssocID="{39794229-EFA7-4C38-8263-0BED0A64218C}" presName="hierChild4" presStyleCnt="0"/>
      <dgm:spPr/>
    </dgm:pt>
  </dgm:ptLst>
  <dgm:cxnLst>
    <dgm:cxn modelId="{4F77D7C6-8707-44F6-A677-48909BED5590}" srcId="{7BACD425-AFA4-4091-A544-B7933FC74418}" destId="{39794229-EFA7-4C38-8263-0BED0A64218C}" srcOrd="6" destOrd="0" parTransId="{B817FB3C-7341-421A-84CF-EB3474A3DDAA}" sibTransId="{BD615A10-689E-45B9-AD5F-812CB7D787C0}"/>
    <dgm:cxn modelId="{F1E166EF-540C-4324-8A58-24BC71D6B2BF}" type="presOf" srcId="{0CFF4BD2-7F9F-4061-B9EF-EACFD80EC6BA}" destId="{D0A57F6F-4FBB-40E7-BE8A-EDAA11B3B62F}" srcOrd="0" destOrd="0" presId="urn:microsoft.com/office/officeart/2005/8/layout/hierarchy1#1"/>
    <dgm:cxn modelId="{86E07819-0979-4A9C-802D-9A0CB2C0EF7F}" type="presOf" srcId="{86276359-BA3F-41E2-864E-F709DBDB3A49}" destId="{88529579-3DAB-4941-A8B7-D6422E7D18F6}" srcOrd="0" destOrd="0" presId="urn:microsoft.com/office/officeart/2005/8/layout/hierarchy1#1"/>
    <dgm:cxn modelId="{4800ED92-0A64-4E33-83DF-52C2B7E19BFD}" type="presOf" srcId="{39794229-EFA7-4C38-8263-0BED0A64218C}" destId="{17897C59-7BEF-4074-9BB0-719D4826E37F}" srcOrd="0" destOrd="0" presId="urn:microsoft.com/office/officeart/2005/8/layout/hierarchy1#1"/>
    <dgm:cxn modelId="{60872CD0-3E80-4E8E-A2D9-6D7E10F78C91}" type="presOf" srcId="{2B80A601-C99B-4B72-B5F7-4901BAC3AE6B}" destId="{4BFE47DA-A1D9-4AB9-8D9C-12E2F58A6B4D}" srcOrd="0" destOrd="0" presId="urn:microsoft.com/office/officeart/2005/8/layout/hierarchy1#1"/>
    <dgm:cxn modelId="{8BF5014D-84C4-466F-BD46-084DFB6FA3BE}" srcId="{0023B48F-F1BC-4732-8869-0D047CA9BB00}" destId="{7BACD425-AFA4-4091-A544-B7933FC74418}" srcOrd="0" destOrd="0" parTransId="{9DAE86CC-8D34-46C4-BEB1-9647CB735ADC}" sibTransId="{5513D77B-820B-4332-93F8-63E828E7D871}"/>
    <dgm:cxn modelId="{DD66072C-B60C-41A7-916E-F83A1E5185EC}" type="presOf" srcId="{72664AFB-972A-47C5-9559-2AC9E1C6B675}" destId="{34826B06-748C-4373-A133-AB17B26F7687}" srcOrd="0" destOrd="0" presId="urn:microsoft.com/office/officeart/2005/8/layout/hierarchy1#1"/>
    <dgm:cxn modelId="{1BD1E3B8-8740-4FE8-ADA6-4BD6E2F0842A}" type="presOf" srcId="{FCF7D900-97C8-480D-A0A1-62DE78D37145}" destId="{958C19F2-BB5D-458C-888B-0CF99AEF87FD}" srcOrd="0" destOrd="0" presId="urn:microsoft.com/office/officeart/2005/8/layout/hierarchy1#1"/>
    <dgm:cxn modelId="{D8B158C6-9049-425E-8AA6-4289BB2D22D5}" type="presOf" srcId="{B817FB3C-7341-421A-84CF-EB3474A3DDAA}" destId="{089E6168-76E8-4860-A725-6D43DCCCF92E}" srcOrd="0" destOrd="0" presId="urn:microsoft.com/office/officeart/2005/8/layout/hierarchy1#1"/>
    <dgm:cxn modelId="{219C26F6-0982-4862-8C8D-85B545A3C173}" type="presOf" srcId="{E0AB5DF3-E618-484A-BBCF-828B4653163B}" destId="{F1F62BB6-8109-4725-9348-711178250A87}" srcOrd="0" destOrd="0" presId="urn:microsoft.com/office/officeart/2005/8/layout/hierarchy1#1"/>
    <dgm:cxn modelId="{0F499A1B-5483-4836-AABA-979E2C04B752}" type="presOf" srcId="{3B483CC6-0B8F-480B-83F5-F203F87862EC}" destId="{E1DCC0F5-04B1-4753-9325-BCCE8F327F2C}" srcOrd="0" destOrd="0" presId="urn:microsoft.com/office/officeart/2005/8/layout/hierarchy1#1"/>
    <dgm:cxn modelId="{E12B0705-1193-4E20-AF02-970DE7C5C8E4}" type="presOf" srcId="{DB92C291-9A64-4A0D-A991-E13A6BA170A2}" destId="{EFCD4218-4986-47DD-B483-F9C188AE6006}" srcOrd="0" destOrd="0" presId="urn:microsoft.com/office/officeart/2005/8/layout/hierarchy1#1"/>
    <dgm:cxn modelId="{C0245572-0CFF-4D5C-86A7-ADBF9A1D3FFB}" srcId="{7BACD425-AFA4-4091-A544-B7933FC74418}" destId="{2B80A601-C99B-4B72-B5F7-4901BAC3AE6B}" srcOrd="0" destOrd="0" parTransId="{EECC160F-1783-4EAF-9F2C-80647B9AA2F8}" sibTransId="{CBB72145-4CD8-440E-B427-E491A00F2D9B}"/>
    <dgm:cxn modelId="{45AAC835-6CF3-4931-97ED-5E8654F3868C}" srcId="{DB92C291-9A64-4A0D-A991-E13A6BA170A2}" destId="{0023B48F-F1BC-4732-8869-0D047CA9BB00}" srcOrd="0" destOrd="0" parTransId="{7751A260-C4B2-4384-882E-4182BCD8A3DF}" sibTransId="{DEA6B960-E7CC-45E3-9224-C5524E70C2CC}"/>
    <dgm:cxn modelId="{D6DD3CF0-9157-4D42-800D-79BBB488F1F9}" srcId="{7BACD425-AFA4-4091-A544-B7933FC74418}" destId="{E0AB5DF3-E618-484A-BBCF-828B4653163B}" srcOrd="3" destOrd="0" parTransId="{FCF7D900-97C8-480D-A0A1-62DE78D37145}" sibTransId="{150C1848-F217-4912-90E7-9B020A65428A}"/>
    <dgm:cxn modelId="{C4BA78C4-1055-48F9-920E-2A23A3F34912}" type="presOf" srcId="{CEF56AA2-D3EC-48BA-A005-A92C18C441D3}" destId="{F7D11056-1EA0-4EAF-AB8C-00E2D2190EF0}" srcOrd="0" destOrd="0" presId="urn:microsoft.com/office/officeart/2005/8/layout/hierarchy1#1"/>
    <dgm:cxn modelId="{D7ED4E48-EFA7-43A1-AF28-01BDBAA6A942}" srcId="{7BACD425-AFA4-4091-A544-B7933FC74418}" destId="{0CFF4BD2-7F9F-4061-B9EF-EACFD80EC6BA}" srcOrd="4" destOrd="0" parTransId="{CEF56AA2-D3EC-48BA-A005-A92C18C441D3}" sibTransId="{0A7E0C78-3F99-4C08-A3EF-81A369FDC8E1}"/>
    <dgm:cxn modelId="{9D328148-56F2-4919-8DF4-971625528EAF}" type="presOf" srcId="{F61A65CE-2640-4AD5-B3FC-EDB82A46BB51}" destId="{7B0A0A9A-5C79-49B7-99EF-F7E76AECAEB9}" srcOrd="0" destOrd="0" presId="urn:microsoft.com/office/officeart/2005/8/layout/hierarchy1#1"/>
    <dgm:cxn modelId="{B5CE69F3-2137-472B-A33E-454B9E4A276F}" srcId="{7BACD425-AFA4-4091-A544-B7933FC74418}" destId="{86276359-BA3F-41E2-864E-F709DBDB3A49}" srcOrd="5" destOrd="0" parTransId="{3B483CC6-0B8F-480B-83F5-F203F87862EC}" sibTransId="{72B8035E-97EE-4CF5-BEE1-3E343BE16BA3}"/>
    <dgm:cxn modelId="{DB7F91FC-C35D-4230-B9BE-F0F5A39BC880}" srcId="{7BACD425-AFA4-4091-A544-B7933FC74418}" destId="{F9A8D217-7D05-475A-8635-30D35285AFA0}" srcOrd="1" destOrd="0" parTransId="{72664AFB-972A-47C5-9559-2AC9E1C6B675}" sibTransId="{130B394C-D323-47ED-926E-9CD8B66018A2}"/>
    <dgm:cxn modelId="{DAF395F1-2BF1-493C-9967-10E3E4CB2F0B}" type="presOf" srcId="{F9A8D217-7D05-475A-8635-30D35285AFA0}" destId="{078A48DB-EE3B-4802-BDD2-5D81A6E45CD4}" srcOrd="0" destOrd="0" presId="urn:microsoft.com/office/officeart/2005/8/layout/hierarchy1#1"/>
    <dgm:cxn modelId="{DC874B3B-E265-4AE3-8259-0F6B54D3C6A5}" type="presOf" srcId="{D60C6C4A-F9B8-4000-A831-7D83F1D711F8}" destId="{BDE5183D-963E-49DB-8929-C742618E2B84}" srcOrd="0" destOrd="0" presId="urn:microsoft.com/office/officeart/2005/8/layout/hierarchy1#1"/>
    <dgm:cxn modelId="{68FCA4AD-E3EF-4DB8-ACF5-2C702CD531B9}" type="presOf" srcId="{7BACD425-AFA4-4091-A544-B7933FC74418}" destId="{9DE8A2B6-27AF-4E26-8EBE-0424708FD651}" srcOrd="0" destOrd="0" presId="urn:microsoft.com/office/officeart/2005/8/layout/hierarchy1#1"/>
    <dgm:cxn modelId="{F3730020-A4A3-4C7A-9437-79A8878B31C5}" srcId="{7BACD425-AFA4-4091-A544-B7933FC74418}" destId="{D60C6C4A-F9B8-4000-A831-7D83F1D711F8}" srcOrd="2" destOrd="0" parTransId="{F61A65CE-2640-4AD5-B3FC-EDB82A46BB51}" sibTransId="{EDB05633-843A-4189-AEC2-04AA94DD8024}"/>
    <dgm:cxn modelId="{EBBB04A5-96F1-4BB9-9C69-CEB0A41D801E}" type="presOf" srcId="{EECC160F-1783-4EAF-9F2C-80647B9AA2F8}" destId="{B01C5FAD-2984-4AC4-B855-130F9B908E92}" srcOrd="0" destOrd="0" presId="urn:microsoft.com/office/officeart/2005/8/layout/hierarchy1#1"/>
    <dgm:cxn modelId="{6601FC44-3457-45F6-8703-CB261E431958}" type="presOf" srcId="{9DAE86CC-8D34-46C4-BEB1-9647CB735ADC}" destId="{5049C821-909C-486D-B12A-BAEF9C9F2279}" srcOrd="0" destOrd="0" presId="urn:microsoft.com/office/officeart/2005/8/layout/hierarchy1#1"/>
    <dgm:cxn modelId="{98DF516F-C684-4C9A-90DC-7198910718A8}" type="presOf" srcId="{0023B48F-F1BC-4732-8869-0D047CA9BB00}" destId="{D8DA432F-7BD6-4B56-862E-E5F9D17401E1}" srcOrd="0" destOrd="0" presId="urn:microsoft.com/office/officeart/2005/8/layout/hierarchy1#1"/>
    <dgm:cxn modelId="{34752202-A68A-4D51-B62C-E7D8CB0845B3}" type="presParOf" srcId="{EFCD4218-4986-47DD-B483-F9C188AE6006}" destId="{1A5F6A88-F587-49A7-88A6-A0951854B7F9}" srcOrd="0" destOrd="0" presId="urn:microsoft.com/office/officeart/2005/8/layout/hierarchy1#1"/>
    <dgm:cxn modelId="{11461E8B-A9AF-490B-88BF-D50177188242}" type="presParOf" srcId="{1A5F6A88-F587-49A7-88A6-A0951854B7F9}" destId="{7AC87D54-F2EF-40A1-ADFA-28613503A4CA}" srcOrd="0" destOrd="0" presId="urn:microsoft.com/office/officeart/2005/8/layout/hierarchy1#1"/>
    <dgm:cxn modelId="{422DB0CA-D443-4DE5-8A3F-7A04FC201D42}" type="presParOf" srcId="{7AC87D54-F2EF-40A1-ADFA-28613503A4CA}" destId="{5CA8EF02-4E52-403A-A29D-F861F3C54C95}" srcOrd="0" destOrd="0" presId="urn:microsoft.com/office/officeart/2005/8/layout/hierarchy1#1"/>
    <dgm:cxn modelId="{AB578688-7C5D-4148-AD16-1053F6555A68}" type="presParOf" srcId="{7AC87D54-F2EF-40A1-ADFA-28613503A4CA}" destId="{D8DA432F-7BD6-4B56-862E-E5F9D17401E1}" srcOrd="1" destOrd="0" presId="urn:microsoft.com/office/officeart/2005/8/layout/hierarchy1#1"/>
    <dgm:cxn modelId="{A03D018B-DD24-4B13-9EE6-54902E4D55D2}" type="presParOf" srcId="{1A5F6A88-F587-49A7-88A6-A0951854B7F9}" destId="{53AC460A-DECB-423D-A15F-7FB5719C91EC}" srcOrd="1" destOrd="0" presId="urn:microsoft.com/office/officeart/2005/8/layout/hierarchy1#1"/>
    <dgm:cxn modelId="{1A5C92F4-08DB-4C14-9727-774220A07A72}" type="presParOf" srcId="{53AC460A-DECB-423D-A15F-7FB5719C91EC}" destId="{5049C821-909C-486D-B12A-BAEF9C9F2279}" srcOrd="0" destOrd="0" presId="urn:microsoft.com/office/officeart/2005/8/layout/hierarchy1#1"/>
    <dgm:cxn modelId="{C3E8E94E-343E-4C22-A36D-9C02A04A7342}" type="presParOf" srcId="{53AC460A-DECB-423D-A15F-7FB5719C91EC}" destId="{D683E700-6046-4E95-8226-64562E2238E4}" srcOrd="1" destOrd="0" presId="urn:microsoft.com/office/officeart/2005/8/layout/hierarchy1#1"/>
    <dgm:cxn modelId="{9C1701F1-2723-4F5D-BA93-6CF08767A825}" type="presParOf" srcId="{D683E700-6046-4E95-8226-64562E2238E4}" destId="{A3989B7A-DDB6-491E-9F01-F460EF7991A6}" srcOrd="0" destOrd="0" presId="urn:microsoft.com/office/officeart/2005/8/layout/hierarchy1#1"/>
    <dgm:cxn modelId="{C4ED5EA7-762C-4FAB-ACA9-323560C42922}" type="presParOf" srcId="{A3989B7A-DDB6-491E-9F01-F460EF7991A6}" destId="{1BBD8AB6-4A83-4806-81D0-66D781559B0D}" srcOrd="0" destOrd="0" presId="urn:microsoft.com/office/officeart/2005/8/layout/hierarchy1#1"/>
    <dgm:cxn modelId="{23726FEE-D0CD-4BEA-AC3F-F611748CBA06}" type="presParOf" srcId="{A3989B7A-DDB6-491E-9F01-F460EF7991A6}" destId="{9DE8A2B6-27AF-4E26-8EBE-0424708FD651}" srcOrd="1" destOrd="0" presId="urn:microsoft.com/office/officeart/2005/8/layout/hierarchy1#1"/>
    <dgm:cxn modelId="{C086AC0F-242A-4407-8003-60EEA3CC09B4}" type="presParOf" srcId="{D683E700-6046-4E95-8226-64562E2238E4}" destId="{4B9489EC-AAA2-4661-B912-D040AB0B3AD6}" srcOrd="1" destOrd="0" presId="urn:microsoft.com/office/officeart/2005/8/layout/hierarchy1#1"/>
    <dgm:cxn modelId="{D2E9F493-4DFD-4F34-8256-9C0A3CB6A4FC}" type="presParOf" srcId="{4B9489EC-AAA2-4661-B912-D040AB0B3AD6}" destId="{B01C5FAD-2984-4AC4-B855-130F9B908E92}" srcOrd="0" destOrd="0" presId="urn:microsoft.com/office/officeart/2005/8/layout/hierarchy1#1"/>
    <dgm:cxn modelId="{ABFB3D1E-102B-429F-ACB5-186EF64E2C9F}" type="presParOf" srcId="{4B9489EC-AAA2-4661-B912-D040AB0B3AD6}" destId="{5B748479-BAF1-424F-A6DC-6157A7824602}" srcOrd="1" destOrd="0" presId="urn:microsoft.com/office/officeart/2005/8/layout/hierarchy1#1"/>
    <dgm:cxn modelId="{D4FCC3AD-9272-4D5E-9887-0E34A25BEF44}" type="presParOf" srcId="{5B748479-BAF1-424F-A6DC-6157A7824602}" destId="{413B466D-2E81-459C-BF5D-4054D7D804DA}" srcOrd="0" destOrd="0" presId="urn:microsoft.com/office/officeart/2005/8/layout/hierarchy1#1"/>
    <dgm:cxn modelId="{80853BA4-FF5A-41A7-BE44-C4AF8E351096}" type="presParOf" srcId="{413B466D-2E81-459C-BF5D-4054D7D804DA}" destId="{3DAFD21A-DEC8-47D9-BE37-FC67BAA5EE7A}" srcOrd="0" destOrd="0" presId="urn:microsoft.com/office/officeart/2005/8/layout/hierarchy1#1"/>
    <dgm:cxn modelId="{91248EDB-1AB5-4904-8073-074A9DE8C8E7}" type="presParOf" srcId="{413B466D-2E81-459C-BF5D-4054D7D804DA}" destId="{4BFE47DA-A1D9-4AB9-8D9C-12E2F58A6B4D}" srcOrd="1" destOrd="0" presId="urn:microsoft.com/office/officeart/2005/8/layout/hierarchy1#1"/>
    <dgm:cxn modelId="{92B62348-3AEF-4DE6-950C-087DB22F905B}" type="presParOf" srcId="{5B748479-BAF1-424F-A6DC-6157A7824602}" destId="{30DA0CD8-8520-482B-A7F1-37B8BF39F818}" srcOrd="1" destOrd="0" presId="urn:microsoft.com/office/officeart/2005/8/layout/hierarchy1#1"/>
    <dgm:cxn modelId="{6B1F230B-4D7F-4EE8-9E29-B3865C3C116B}" type="presParOf" srcId="{4B9489EC-AAA2-4661-B912-D040AB0B3AD6}" destId="{34826B06-748C-4373-A133-AB17B26F7687}" srcOrd="2" destOrd="0" presId="urn:microsoft.com/office/officeart/2005/8/layout/hierarchy1#1"/>
    <dgm:cxn modelId="{F2559865-8EC4-47DC-BB9F-3EEB3B766FC1}" type="presParOf" srcId="{4B9489EC-AAA2-4661-B912-D040AB0B3AD6}" destId="{9F06B82E-0DF0-4D1E-92E1-8C569B32BF16}" srcOrd="3" destOrd="0" presId="urn:microsoft.com/office/officeart/2005/8/layout/hierarchy1#1"/>
    <dgm:cxn modelId="{101368A3-DFC9-428D-A1FB-5150AC184CB1}" type="presParOf" srcId="{9F06B82E-0DF0-4D1E-92E1-8C569B32BF16}" destId="{5F3CF472-FB70-46C6-88A8-CFAE23A4D5FE}" srcOrd="0" destOrd="0" presId="urn:microsoft.com/office/officeart/2005/8/layout/hierarchy1#1"/>
    <dgm:cxn modelId="{2B613B55-089C-4FE6-906A-8FDD9BC43C01}" type="presParOf" srcId="{5F3CF472-FB70-46C6-88A8-CFAE23A4D5FE}" destId="{F0CBB688-C580-4A1C-9D83-82C2C2601757}" srcOrd="0" destOrd="0" presId="urn:microsoft.com/office/officeart/2005/8/layout/hierarchy1#1"/>
    <dgm:cxn modelId="{97F415C3-C7F7-4BEB-B75D-2C55749ECFA8}" type="presParOf" srcId="{5F3CF472-FB70-46C6-88A8-CFAE23A4D5FE}" destId="{078A48DB-EE3B-4802-BDD2-5D81A6E45CD4}" srcOrd="1" destOrd="0" presId="urn:microsoft.com/office/officeart/2005/8/layout/hierarchy1#1"/>
    <dgm:cxn modelId="{538AC83E-B287-4D5C-A4C3-37518E2570C9}" type="presParOf" srcId="{9F06B82E-0DF0-4D1E-92E1-8C569B32BF16}" destId="{F90CF3B6-18BF-4F7B-B2FA-F4FDA8480F35}" srcOrd="1" destOrd="0" presId="urn:microsoft.com/office/officeart/2005/8/layout/hierarchy1#1"/>
    <dgm:cxn modelId="{23FF0016-A525-4F12-B0C1-052784B532B9}" type="presParOf" srcId="{4B9489EC-AAA2-4661-B912-D040AB0B3AD6}" destId="{7B0A0A9A-5C79-49B7-99EF-F7E76AECAEB9}" srcOrd="4" destOrd="0" presId="urn:microsoft.com/office/officeart/2005/8/layout/hierarchy1#1"/>
    <dgm:cxn modelId="{FAA012B7-22C8-4A32-AE29-1F1B2BE0B5C3}" type="presParOf" srcId="{4B9489EC-AAA2-4661-B912-D040AB0B3AD6}" destId="{09484B43-80C1-4B65-8B92-EABD835AD15C}" srcOrd="5" destOrd="0" presId="urn:microsoft.com/office/officeart/2005/8/layout/hierarchy1#1"/>
    <dgm:cxn modelId="{8F386E8D-8627-4C45-A97A-54E2FD76C289}" type="presParOf" srcId="{09484B43-80C1-4B65-8B92-EABD835AD15C}" destId="{503AA3D8-E7F5-4B71-BA01-7F03A90CE50B}" srcOrd="0" destOrd="0" presId="urn:microsoft.com/office/officeart/2005/8/layout/hierarchy1#1"/>
    <dgm:cxn modelId="{AFEC4FBE-DCD9-439B-91A4-CEBB6F78F04B}" type="presParOf" srcId="{503AA3D8-E7F5-4B71-BA01-7F03A90CE50B}" destId="{B5C51B24-9AA9-4F01-B960-BD804C2BFCD5}" srcOrd="0" destOrd="0" presId="urn:microsoft.com/office/officeart/2005/8/layout/hierarchy1#1"/>
    <dgm:cxn modelId="{CFA4B06D-ACB3-4288-8B2B-4E33A7B94B85}" type="presParOf" srcId="{503AA3D8-E7F5-4B71-BA01-7F03A90CE50B}" destId="{BDE5183D-963E-49DB-8929-C742618E2B84}" srcOrd="1" destOrd="0" presId="urn:microsoft.com/office/officeart/2005/8/layout/hierarchy1#1"/>
    <dgm:cxn modelId="{09BE1477-F1CE-478E-B9E8-50D5608913A1}" type="presParOf" srcId="{09484B43-80C1-4B65-8B92-EABD835AD15C}" destId="{0B260A2F-4E1D-41F7-9830-C997FDCB7C54}" srcOrd="1" destOrd="0" presId="urn:microsoft.com/office/officeart/2005/8/layout/hierarchy1#1"/>
    <dgm:cxn modelId="{19AC2E68-224B-41C9-8BA4-903633A84B19}" type="presParOf" srcId="{4B9489EC-AAA2-4661-B912-D040AB0B3AD6}" destId="{958C19F2-BB5D-458C-888B-0CF99AEF87FD}" srcOrd="6" destOrd="0" presId="urn:microsoft.com/office/officeart/2005/8/layout/hierarchy1#1"/>
    <dgm:cxn modelId="{8A7B42E1-E13D-4E62-BC0F-F34F3740B100}" type="presParOf" srcId="{4B9489EC-AAA2-4661-B912-D040AB0B3AD6}" destId="{C9F56CA1-DD0F-4AB6-B0B6-C4A78C0C82A6}" srcOrd="7" destOrd="0" presId="urn:microsoft.com/office/officeart/2005/8/layout/hierarchy1#1"/>
    <dgm:cxn modelId="{855E80FF-CCEB-4DF1-B079-E3C2543652CB}" type="presParOf" srcId="{C9F56CA1-DD0F-4AB6-B0B6-C4A78C0C82A6}" destId="{578206A8-C7AD-456E-AA94-90BFA4090D4E}" srcOrd="0" destOrd="0" presId="urn:microsoft.com/office/officeart/2005/8/layout/hierarchy1#1"/>
    <dgm:cxn modelId="{FC17E2A7-2D0C-4E53-AE49-9FA9C976E282}" type="presParOf" srcId="{578206A8-C7AD-456E-AA94-90BFA4090D4E}" destId="{FB062DF4-9A06-4B40-82B7-9C231FBEDB07}" srcOrd="0" destOrd="0" presId="urn:microsoft.com/office/officeart/2005/8/layout/hierarchy1#1"/>
    <dgm:cxn modelId="{3CB78279-EC6A-459F-9439-AB4A98C0F03C}" type="presParOf" srcId="{578206A8-C7AD-456E-AA94-90BFA4090D4E}" destId="{F1F62BB6-8109-4725-9348-711178250A87}" srcOrd="1" destOrd="0" presId="urn:microsoft.com/office/officeart/2005/8/layout/hierarchy1#1"/>
    <dgm:cxn modelId="{5EB4137E-4251-48EF-B98D-9032D85E27FF}" type="presParOf" srcId="{C9F56CA1-DD0F-4AB6-B0B6-C4A78C0C82A6}" destId="{FF512CA8-0AE3-41CF-86E6-965C3FE52227}" srcOrd="1" destOrd="0" presId="urn:microsoft.com/office/officeart/2005/8/layout/hierarchy1#1"/>
    <dgm:cxn modelId="{60EAA864-E96D-4E5A-A709-15A2EA4ECFC3}" type="presParOf" srcId="{4B9489EC-AAA2-4661-B912-D040AB0B3AD6}" destId="{F7D11056-1EA0-4EAF-AB8C-00E2D2190EF0}" srcOrd="8" destOrd="0" presId="urn:microsoft.com/office/officeart/2005/8/layout/hierarchy1#1"/>
    <dgm:cxn modelId="{CCC9B35E-1F67-4B20-86A9-3433ACDA5C9F}" type="presParOf" srcId="{4B9489EC-AAA2-4661-B912-D040AB0B3AD6}" destId="{CC21039C-5EA7-482A-BAE3-7FA6BD79AE30}" srcOrd="9" destOrd="0" presId="urn:microsoft.com/office/officeart/2005/8/layout/hierarchy1#1"/>
    <dgm:cxn modelId="{DFF71B35-39BD-445C-9CD8-ED9275D00C12}" type="presParOf" srcId="{CC21039C-5EA7-482A-BAE3-7FA6BD79AE30}" destId="{EFC268F3-5981-448B-AC95-79DC7C914BBD}" srcOrd="0" destOrd="0" presId="urn:microsoft.com/office/officeart/2005/8/layout/hierarchy1#1"/>
    <dgm:cxn modelId="{2D02547E-5EF2-4CC2-9AE3-396B074DCFE0}" type="presParOf" srcId="{EFC268F3-5981-448B-AC95-79DC7C914BBD}" destId="{6B0318F6-601F-4D36-9984-C93F61AEF29A}" srcOrd="0" destOrd="0" presId="urn:microsoft.com/office/officeart/2005/8/layout/hierarchy1#1"/>
    <dgm:cxn modelId="{0F91453F-037D-457E-91CE-D46AC137DE4F}" type="presParOf" srcId="{EFC268F3-5981-448B-AC95-79DC7C914BBD}" destId="{D0A57F6F-4FBB-40E7-BE8A-EDAA11B3B62F}" srcOrd="1" destOrd="0" presId="urn:microsoft.com/office/officeart/2005/8/layout/hierarchy1#1"/>
    <dgm:cxn modelId="{7A300340-0AF7-4F69-B027-8BD9FAE05FF8}" type="presParOf" srcId="{CC21039C-5EA7-482A-BAE3-7FA6BD79AE30}" destId="{9D0CF947-919F-4246-9072-475DD4D356D6}" srcOrd="1" destOrd="0" presId="urn:microsoft.com/office/officeart/2005/8/layout/hierarchy1#1"/>
    <dgm:cxn modelId="{601083E4-7B47-4E60-AF7A-C0CDF29D7EE8}" type="presParOf" srcId="{4B9489EC-AAA2-4661-B912-D040AB0B3AD6}" destId="{E1DCC0F5-04B1-4753-9325-BCCE8F327F2C}" srcOrd="10" destOrd="0" presId="urn:microsoft.com/office/officeart/2005/8/layout/hierarchy1#1"/>
    <dgm:cxn modelId="{64590D42-3B59-4FD7-981B-1D48E297779F}" type="presParOf" srcId="{4B9489EC-AAA2-4661-B912-D040AB0B3AD6}" destId="{F79AC351-538C-474B-ADF9-1120D3EE3E70}" srcOrd="11" destOrd="0" presId="urn:microsoft.com/office/officeart/2005/8/layout/hierarchy1#1"/>
    <dgm:cxn modelId="{C7CD7188-BA81-404E-9B5A-A8CBDBD1C8B0}" type="presParOf" srcId="{F79AC351-538C-474B-ADF9-1120D3EE3E70}" destId="{B23170BF-0966-4001-A0D5-1457CB03E72E}" srcOrd="0" destOrd="0" presId="urn:microsoft.com/office/officeart/2005/8/layout/hierarchy1#1"/>
    <dgm:cxn modelId="{969D4F7F-80C8-4DB3-A84C-AE955B0BF921}" type="presParOf" srcId="{B23170BF-0966-4001-A0D5-1457CB03E72E}" destId="{4012D7E2-F755-4386-A8AB-392C725007A0}" srcOrd="0" destOrd="0" presId="urn:microsoft.com/office/officeart/2005/8/layout/hierarchy1#1"/>
    <dgm:cxn modelId="{D823A8E0-8380-4F87-8BB2-7872EBFCA153}" type="presParOf" srcId="{B23170BF-0966-4001-A0D5-1457CB03E72E}" destId="{88529579-3DAB-4941-A8B7-D6422E7D18F6}" srcOrd="1" destOrd="0" presId="urn:microsoft.com/office/officeart/2005/8/layout/hierarchy1#1"/>
    <dgm:cxn modelId="{B154FB28-8476-4A60-86F0-C7E9778FA026}" type="presParOf" srcId="{F79AC351-538C-474B-ADF9-1120D3EE3E70}" destId="{ABB06BD4-B8E1-478C-8614-F1C2A8EA0204}" srcOrd="1" destOrd="0" presId="urn:microsoft.com/office/officeart/2005/8/layout/hierarchy1#1"/>
    <dgm:cxn modelId="{A6150414-61D4-4E09-8064-594EE57FA552}" type="presParOf" srcId="{4B9489EC-AAA2-4661-B912-D040AB0B3AD6}" destId="{089E6168-76E8-4860-A725-6D43DCCCF92E}" srcOrd="12" destOrd="0" presId="urn:microsoft.com/office/officeart/2005/8/layout/hierarchy1#1"/>
    <dgm:cxn modelId="{6486E164-2830-4069-8E15-BE493D630F01}" type="presParOf" srcId="{4B9489EC-AAA2-4661-B912-D040AB0B3AD6}" destId="{B88E8A42-9608-42BA-BEE7-5F8D653ED60A}" srcOrd="13" destOrd="0" presId="urn:microsoft.com/office/officeart/2005/8/layout/hierarchy1#1"/>
    <dgm:cxn modelId="{6E2B798B-2B54-433F-9AB3-0062061204BC}" type="presParOf" srcId="{B88E8A42-9608-42BA-BEE7-5F8D653ED60A}" destId="{B12BEE2E-4FA9-4286-8F94-67BE00548F9F}" srcOrd="0" destOrd="0" presId="urn:microsoft.com/office/officeart/2005/8/layout/hierarchy1#1"/>
    <dgm:cxn modelId="{BEC10B2F-CBEC-4E76-BF6B-BB29A05C1ADB}" type="presParOf" srcId="{B12BEE2E-4FA9-4286-8F94-67BE00548F9F}" destId="{58F5E1ED-2AC0-445F-BC64-EBF98759B985}" srcOrd="0" destOrd="0" presId="urn:microsoft.com/office/officeart/2005/8/layout/hierarchy1#1"/>
    <dgm:cxn modelId="{E1FCD1CC-8741-4EA3-A716-3AF6E4562065}" type="presParOf" srcId="{B12BEE2E-4FA9-4286-8F94-67BE00548F9F}" destId="{17897C59-7BEF-4074-9BB0-719D4826E37F}" srcOrd="1" destOrd="0" presId="urn:microsoft.com/office/officeart/2005/8/layout/hierarchy1#1"/>
    <dgm:cxn modelId="{0C852745-6B57-4474-8F71-2A44837B2638}" type="presParOf" srcId="{B88E8A42-9608-42BA-BEE7-5F8D653ED60A}" destId="{E1E474E4-4E3B-43AC-A1B0-FD268EEBA20E}" srcOrd="1" destOrd="0" presId="urn:microsoft.com/office/officeart/2005/8/layout/hierarchy1#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E0AC684-E320-4A11-995E-E2F5D8A770E1}" type="doc">
      <dgm:prSet loTypeId="urn:microsoft.com/office/officeart/2008/layout/HorizontalMultiLevelHierarchy#1" loCatId="hierarchy" qsTypeId="urn:microsoft.com/office/officeart/2005/8/quickstyle/simple1#1" qsCatId="simple" csTypeId="urn:microsoft.com/office/officeart/2005/8/colors/accent0_1#1" csCatId="mainScheme" phldr="1"/>
      <dgm:spPr/>
      <dgm:t>
        <a:bodyPr/>
        <a:lstStyle/>
        <a:p>
          <a:endParaRPr lang="vi-VN"/>
        </a:p>
      </dgm:t>
    </dgm:pt>
    <dgm:pt modelId="{BC004B44-701C-466C-B992-73602E7CC515}">
      <dgm:prSet phldrT="[Văn bản]" custT="1"/>
      <dgm:spPr/>
      <dgm:t>
        <a:bodyPr/>
        <a:lstStyle/>
        <a:p>
          <a:r>
            <a:rPr lang="en-US" sz="1300">
              <a:latin typeface="Times New Roman" panose="02020603050405020304" charset="0"/>
              <a:cs typeface="Times New Roman" panose="02020603050405020304" charset="0"/>
            </a:rPr>
            <a:t>Quản lý khách sạn</a:t>
          </a:r>
          <a:endParaRPr lang="vi-VN" sz="1300">
            <a:latin typeface="Times New Roman" panose="02020603050405020304" charset="0"/>
            <a:cs typeface="Times New Roman" panose="02020603050405020304" charset="0"/>
          </a:endParaRPr>
        </a:p>
      </dgm:t>
    </dgm:pt>
    <dgm:pt modelId="{F59E7D19-B7B9-4F9E-A773-D8C96306E19A}" type="parTrans" cxnId="{2D64979F-F61A-46E4-A1F9-A33A22531376}">
      <dgm:prSet/>
      <dgm:spPr/>
      <dgm:t>
        <a:bodyPr/>
        <a:lstStyle/>
        <a:p>
          <a:endParaRPr lang="vi-VN"/>
        </a:p>
      </dgm:t>
    </dgm:pt>
    <dgm:pt modelId="{A84DF8CD-49B5-48D1-8F3A-A8AC79AB240F}" type="sibTrans" cxnId="{2D64979F-F61A-46E4-A1F9-A33A22531376}">
      <dgm:prSet/>
      <dgm:spPr/>
      <dgm:t>
        <a:bodyPr/>
        <a:lstStyle/>
        <a:p>
          <a:endParaRPr lang="vi-VN"/>
        </a:p>
      </dgm:t>
    </dgm:pt>
    <dgm:pt modelId="{5461F283-13FD-43BC-88C1-5513B1E890E5}">
      <dgm:prSet phldrT="[Văn bản]" custT="1"/>
      <dgm:spPr/>
      <dgm:t>
        <a:bodyPr/>
        <a:lstStyle/>
        <a:p>
          <a:r>
            <a:rPr lang="vi-VN" sz="1300">
              <a:latin typeface="Times New Roman" panose="02020603050405020304" charset="0"/>
              <a:cs typeface="Times New Roman" panose="02020603050405020304" charset="0"/>
            </a:rPr>
            <a:t>. Quản lý thuê phòng</a:t>
          </a:r>
          <a:endParaRPr lang="en-US" sz="1300">
            <a:latin typeface="Times New Roman" panose="02020603050405020304" charset="0"/>
            <a:cs typeface="Times New Roman" panose="02020603050405020304" charset="0"/>
          </a:endParaRPr>
        </a:p>
      </dgm:t>
    </dgm:pt>
    <dgm:pt modelId="{D9F9315C-D926-409D-B3F0-36FCF620EACD}" type="parTrans" cxnId="{4DDF2310-6ECA-4B5F-A8FE-9F7F50559D4F}">
      <dgm:prSet/>
      <dgm:spPr/>
      <dgm:t>
        <a:bodyPr/>
        <a:lstStyle/>
        <a:p>
          <a:endParaRPr lang="vi-VN" sz="1300">
            <a:latin typeface="+mj-lt"/>
          </a:endParaRPr>
        </a:p>
      </dgm:t>
    </dgm:pt>
    <dgm:pt modelId="{97F9B004-EDB2-4E43-9B3A-BC1FE64E58F3}" type="sibTrans" cxnId="{4DDF2310-6ECA-4B5F-A8FE-9F7F50559D4F}">
      <dgm:prSet/>
      <dgm:spPr/>
      <dgm:t>
        <a:bodyPr/>
        <a:lstStyle/>
        <a:p>
          <a:endParaRPr lang="vi-VN"/>
        </a:p>
      </dgm:t>
    </dgm:pt>
    <dgm:pt modelId="{040E356B-5175-44EE-9027-2DD3822D9956}">
      <dgm:prSet phldrT="[Văn bản]" custT="1"/>
      <dgm:spPr/>
      <dgm:t>
        <a:bodyPr/>
        <a:lstStyle/>
        <a:p>
          <a:r>
            <a:rPr lang="en-US" sz="1300">
              <a:latin typeface="Times New Roman" panose="02020603050405020304" charset="0"/>
              <a:cs typeface="Times New Roman" panose="02020603050405020304" charset="0"/>
            </a:rPr>
            <a:t>Quản lý nhận phòng</a:t>
          </a:r>
          <a:endParaRPr lang="vi-VN" sz="1300">
            <a:latin typeface="Times New Roman" panose="02020603050405020304" charset="0"/>
            <a:cs typeface="Times New Roman" panose="02020603050405020304" charset="0"/>
          </a:endParaRPr>
        </a:p>
      </dgm:t>
    </dgm:pt>
    <dgm:pt modelId="{91A9EAA7-BE61-4B5C-BF93-AA3BA18E4908}" type="parTrans" cxnId="{B9220A7D-C350-442A-969F-D3A3DB0F00D7}">
      <dgm:prSet/>
      <dgm:spPr/>
      <dgm:t>
        <a:bodyPr/>
        <a:lstStyle/>
        <a:p>
          <a:endParaRPr lang="vi-VN" sz="1300">
            <a:latin typeface="+mj-lt"/>
          </a:endParaRPr>
        </a:p>
      </dgm:t>
    </dgm:pt>
    <dgm:pt modelId="{588CD8DD-D79E-4BDF-8302-1D4A2272CAE3}" type="sibTrans" cxnId="{B9220A7D-C350-442A-969F-D3A3DB0F00D7}">
      <dgm:prSet/>
      <dgm:spPr/>
      <dgm:t>
        <a:bodyPr/>
        <a:lstStyle/>
        <a:p>
          <a:endParaRPr lang="vi-VN"/>
        </a:p>
      </dgm:t>
    </dgm:pt>
    <dgm:pt modelId="{499ECA54-5092-4CA6-A78E-9D0A5EA1149B}">
      <dgm:prSet phldrT="[Văn bản]" custT="1"/>
      <dgm:spPr/>
      <dgm:t>
        <a:bodyPr/>
        <a:lstStyle/>
        <a:p>
          <a:r>
            <a:rPr lang="en-US" sz="1300">
              <a:latin typeface="Times New Roman" panose="02020603050405020304" charset="0"/>
              <a:cs typeface="Times New Roman" panose="02020603050405020304" charset="0"/>
            </a:rPr>
            <a:t>Quản lý trả phòng</a:t>
          </a:r>
        </a:p>
      </dgm:t>
    </dgm:pt>
    <dgm:pt modelId="{A7D7247E-630B-4C23-BDBD-CC15AB12D7CF}" type="parTrans" cxnId="{C1BBE920-571A-4A31-8D15-EE00C5C4E656}">
      <dgm:prSet/>
      <dgm:spPr/>
      <dgm:t>
        <a:bodyPr/>
        <a:lstStyle/>
        <a:p>
          <a:endParaRPr lang="vi-VN" sz="1300">
            <a:latin typeface="+mj-lt"/>
          </a:endParaRPr>
        </a:p>
      </dgm:t>
    </dgm:pt>
    <dgm:pt modelId="{437AC0B7-546B-4F11-A984-DB45782F72E1}" type="sibTrans" cxnId="{C1BBE920-571A-4A31-8D15-EE00C5C4E656}">
      <dgm:prSet/>
      <dgm:spPr/>
      <dgm:t>
        <a:bodyPr/>
        <a:lstStyle/>
        <a:p>
          <a:endParaRPr lang="vi-VN"/>
        </a:p>
      </dgm:t>
    </dgm:pt>
    <dgm:pt modelId="{57860C1A-3946-474B-B0A1-1E52632BE6CF}">
      <dgm:prSet phldrT="[Văn bản]" custT="1"/>
      <dgm:spPr/>
      <dgm:t>
        <a:bodyPr/>
        <a:lstStyle/>
        <a:p>
          <a:r>
            <a:rPr lang="en-US" sz="1300">
              <a:latin typeface="Times New Roman" panose="02020603050405020304" charset="0"/>
              <a:cs typeface="Times New Roman" panose="02020603050405020304" charset="0"/>
            </a:rPr>
            <a:t>Quản lý đổi phòng</a:t>
          </a:r>
        </a:p>
      </dgm:t>
    </dgm:pt>
    <dgm:pt modelId="{E6C6190C-62CB-4E65-A378-C36E641E4706}" type="parTrans" cxnId="{E596599B-E654-4D92-88FD-59DC32ACACAE}">
      <dgm:prSet/>
      <dgm:spPr/>
      <dgm:t>
        <a:bodyPr/>
        <a:lstStyle/>
        <a:p>
          <a:endParaRPr lang="vi-VN" sz="1300">
            <a:latin typeface="+mj-lt"/>
          </a:endParaRPr>
        </a:p>
      </dgm:t>
    </dgm:pt>
    <dgm:pt modelId="{243EA9A8-9C1A-4E45-B008-C70C4F33D956}" type="sibTrans" cxnId="{E596599B-E654-4D92-88FD-59DC32ACACAE}">
      <dgm:prSet/>
      <dgm:spPr/>
      <dgm:t>
        <a:bodyPr/>
        <a:lstStyle/>
        <a:p>
          <a:endParaRPr lang="vi-VN"/>
        </a:p>
      </dgm:t>
    </dgm:pt>
    <dgm:pt modelId="{0FEB96CA-FB34-46B5-82FD-B2DFD4B41278}">
      <dgm:prSet phldrT="[Văn bản]" custT="1"/>
      <dgm:spPr/>
      <dgm:t>
        <a:bodyPr/>
        <a:lstStyle/>
        <a:p>
          <a:r>
            <a:rPr lang="en-US" sz="1300">
              <a:latin typeface="Times New Roman" panose="02020603050405020304" charset="0"/>
              <a:cs typeface="Times New Roman" panose="02020603050405020304" charset="0"/>
            </a:rPr>
            <a:t>Quản lý gia hạn phòng</a:t>
          </a:r>
        </a:p>
      </dgm:t>
    </dgm:pt>
    <dgm:pt modelId="{756196F7-454B-4419-A2AF-24F675898E81}" type="parTrans" cxnId="{E3818005-E378-4157-8CBB-32EF7B1E8E7A}">
      <dgm:prSet/>
      <dgm:spPr/>
      <dgm:t>
        <a:bodyPr/>
        <a:lstStyle/>
        <a:p>
          <a:endParaRPr lang="vi-VN" sz="1300">
            <a:latin typeface="+mj-lt"/>
          </a:endParaRPr>
        </a:p>
      </dgm:t>
    </dgm:pt>
    <dgm:pt modelId="{D4FB64C1-D777-4095-A3DB-31CD4201866D}" type="sibTrans" cxnId="{E3818005-E378-4157-8CBB-32EF7B1E8E7A}">
      <dgm:prSet/>
      <dgm:spPr/>
      <dgm:t>
        <a:bodyPr/>
        <a:lstStyle/>
        <a:p>
          <a:endParaRPr lang="vi-VN"/>
        </a:p>
      </dgm:t>
    </dgm:pt>
    <dgm:pt modelId="{9173CDFE-835E-408B-94BA-BE1D4F53F2A5}">
      <dgm:prSet phldrT="[Văn bản]" custT="1"/>
      <dgm:spPr/>
      <dgm:t>
        <a:bodyPr/>
        <a:lstStyle/>
        <a:p>
          <a:r>
            <a:rPr lang="vi-VN" sz="1300">
              <a:latin typeface="Times New Roman" panose="02020603050405020304" charset="0"/>
              <a:cs typeface="Times New Roman" panose="02020603050405020304" charset="0"/>
            </a:rPr>
            <a:t>Quản lý đặt phòng</a:t>
          </a:r>
        </a:p>
      </dgm:t>
    </dgm:pt>
    <dgm:pt modelId="{F8F3CB21-E616-40D7-9012-8D1CE04BAD52}" type="parTrans" cxnId="{2D30BC15-2DB5-4C3B-9218-AA4ABD519035}">
      <dgm:prSet/>
      <dgm:spPr/>
      <dgm:t>
        <a:bodyPr/>
        <a:lstStyle/>
        <a:p>
          <a:endParaRPr lang="vi-VN" sz="1300">
            <a:latin typeface="+mj-lt"/>
          </a:endParaRPr>
        </a:p>
      </dgm:t>
    </dgm:pt>
    <dgm:pt modelId="{399FE06B-58E1-42D1-A285-91863979223C}" type="sibTrans" cxnId="{2D30BC15-2DB5-4C3B-9218-AA4ABD519035}">
      <dgm:prSet/>
      <dgm:spPr/>
      <dgm:t>
        <a:bodyPr/>
        <a:lstStyle/>
        <a:p>
          <a:endParaRPr lang="vi-VN"/>
        </a:p>
      </dgm:t>
    </dgm:pt>
    <dgm:pt modelId="{529D44BC-1C1E-427F-96B8-E87D202C5C08}">
      <dgm:prSet phldrT="[Văn bản]" custT="1"/>
      <dgm:spPr/>
      <dgm:t>
        <a:bodyPr/>
        <a:lstStyle/>
        <a:p>
          <a:r>
            <a:rPr lang="en-US" sz="1300">
              <a:latin typeface="Times New Roman" panose="02020603050405020304" charset="0"/>
              <a:cs typeface="Times New Roman" panose="02020603050405020304" charset="0"/>
            </a:rPr>
            <a:t>Quản lý khách hàng</a:t>
          </a:r>
          <a:endParaRPr lang="vi-VN" sz="1300">
            <a:latin typeface="Times New Roman" panose="02020603050405020304" charset="0"/>
            <a:cs typeface="Times New Roman" panose="02020603050405020304" charset="0"/>
          </a:endParaRPr>
        </a:p>
      </dgm:t>
    </dgm:pt>
    <dgm:pt modelId="{8C481EED-A176-46D7-BC1F-6C2DBABE337C}" type="parTrans" cxnId="{936DE231-3EF0-4DBD-AAB4-F35ED220795B}">
      <dgm:prSet/>
      <dgm:spPr/>
      <dgm:t>
        <a:bodyPr/>
        <a:lstStyle/>
        <a:p>
          <a:endParaRPr lang="vi-VN" sz="1300"/>
        </a:p>
      </dgm:t>
    </dgm:pt>
    <dgm:pt modelId="{CE73795C-B4EB-4A66-BFC5-C6C1AA7A7DAB}" type="sibTrans" cxnId="{936DE231-3EF0-4DBD-AAB4-F35ED220795B}">
      <dgm:prSet/>
      <dgm:spPr/>
      <dgm:t>
        <a:bodyPr/>
        <a:lstStyle/>
        <a:p>
          <a:endParaRPr lang="vi-VN"/>
        </a:p>
      </dgm:t>
    </dgm:pt>
    <dgm:pt modelId="{37DB77D0-96F2-412A-A397-C81CB6D581BB}">
      <dgm:prSet phldrT="[Văn bản]" custT="1"/>
      <dgm:spPr/>
      <dgm:t>
        <a:bodyPr/>
        <a:lstStyle/>
        <a:p>
          <a:r>
            <a:rPr lang="en-US" sz="1300">
              <a:latin typeface="Times New Roman" panose="02020603050405020304" charset="0"/>
              <a:cs typeface="Times New Roman" panose="02020603050405020304" charset="0"/>
            </a:rPr>
            <a:t>Báo cáo thống kê</a:t>
          </a:r>
        </a:p>
      </dgm:t>
    </dgm:pt>
    <dgm:pt modelId="{CAE1634D-58BF-4A2C-9869-C5D913B5C38B}" type="parTrans" cxnId="{C1871928-9F6A-4C34-964C-8ED5E53EA2AC}">
      <dgm:prSet/>
      <dgm:spPr/>
      <dgm:t>
        <a:bodyPr/>
        <a:lstStyle/>
        <a:p>
          <a:endParaRPr lang="en-US"/>
        </a:p>
      </dgm:t>
    </dgm:pt>
    <dgm:pt modelId="{23211DDB-4816-420B-8E38-D7BEF58EA2C3}" type="sibTrans" cxnId="{C1871928-9F6A-4C34-964C-8ED5E53EA2AC}">
      <dgm:prSet/>
      <dgm:spPr/>
      <dgm:t>
        <a:bodyPr/>
        <a:lstStyle/>
        <a:p>
          <a:endParaRPr lang="en-US"/>
        </a:p>
      </dgm:t>
    </dgm:pt>
    <dgm:pt modelId="{6D5C4143-4E7E-4E8C-880A-1031B0345F96}">
      <dgm:prSet phldrT="[Văn bản]" custT="1"/>
      <dgm:spPr/>
      <dgm:t>
        <a:bodyPr/>
        <a:lstStyle/>
        <a:p>
          <a:r>
            <a:rPr lang="en-US" sz="1300">
              <a:latin typeface="Times New Roman" panose="02020603050405020304" charset="0"/>
              <a:cs typeface="Times New Roman" panose="02020603050405020304" charset="0"/>
            </a:rPr>
            <a:t>Đặt phòng trực tiếp</a:t>
          </a:r>
          <a:endParaRPr lang="vi-VN" sz="1300">
            <a:latin typeface="Times New Roman" panose="02020603050405020304" charset="0"/>
            <a:cs typeface="Times New Roman" panose="02020603050405020304" charset="0"/>
          </a:endParaRPr>
        </a:p>
      </dgm:t>
    </dgm:pt>
    <dgm:pt modelId="{B31AE35A-7A2F-4986-BD46-9D83620DE164}" type="parTrans" cxnId="{67BF4895-9749-4983-9D50-F57CB5B9254E}">
      <dgm:prSet/>
      <dgm:spPr/>
      <dgm:t>
        <a:bodyPr/>
        <a:lstStyle/>
        <a:p>
          <a:endParaRPr lang="en-US"/>
        </a:p>
      </dgm:t>
    </dgm:pt>
    <dgm:pt modelId="{E5A27E0A-E46B-4AF7-991D-C2DDFB77AFDE}" type="sibTrans" cxnId="{67BF4895-9749-4983-9D50-F57CB5B9254E}">
      <dgm:prSet/>
      <dgm:spPr/>
      <dgm:t>
        <a:bodyPr/>
        <a:lstStyle/>
        <a:p>
          <a:endParaRPr lang="en-US"/>
        </a:p>
      </dgm:t>
    </dgm:pt>
    <dgm:pt modelId="{DF045411-4C33-40E3-8CCB-774B4FF0E066}">
      <dgm:prSet phldrT="[Văn bản]" custT="1"/>
      <dgm:spPr/>
      <dgm:t>
        <a:bodyPr/>
        <a:lstStyle/>
        <a:p>
          <a:r>
            <a:rPr lang="en-US" sz="1300">
              <a:latin typeface="Times New Roman" panose="02020603050405020304" charset="0"/>
              <a:cs typeface="Times New Roman" panose="02020603050405020304" charset="0"/>
            </a:rPr>
            <a:t>Đặt phòng trực tuyến</a:t>
          </a:r>
          <a:endParaRPr lang="vi-VN" sz="1300">
            <a:latin typeface="Times New Roman" panose="02020603050405020304" charset="0"/>
            <a:cs typeface="Times New Roman" panose="02020603050405020304" charset="0"/>
          </a:endParaRPr>
        </a:p>
      </dgm:t>
    </dgm:pt>
    <dgm:pt modelId="{DCB4A678-532E-4A1D-B722-A3E80769A286}" type="parTrans" cxnId="{9D4190A0-5415-41A2-96D9-4BA96427060F}">
      <dgm:prSet/>
      <dgm:spPr/>
      <dgm:t>
        <a:bodyPr/>
        <a:lstStyle/>
        <a:p>
          <a:endParaRPr lang="en-US"/>
        </a:p>
      </dgm:t>
    </dgm:pt>
    <dgm:pt modelId="{3A08D23E-1116-4520-95B9-7977151FDD83}" type="sibTrans" cxnId="{9D4190A0-5415-41A2-96D9-4BA96427060F}">
      <dgm:prSet/>
      <dgm:spPr/>
      <dgm:t>
        <a:bodyPr/>
        <a:lstStyle/>
        <a:p>
          <a:endParaRPr lang="en-US"/>
        </a:p>
      </dgm:t>
    </dgm:pt>
    <dgm:pt modelId="{49BD2E7B-956C-4C48-9099-438E766FE9D9}">
      <dgm:prSet phldrT="[Văn bản]" custT="1"/>
      <dgm:spPr/>
      <dgm:t>
        <a:bodyPr/>
        <a:lstStyle/>
        <a:p>
          <a:r>
            <a:rPr lang="en-US" sz="1300">
              <a:latin typeface="Times New Roman" panose="02020603050405020304" charset="0"/>
              <a:cs typeface="Times New Roman" panose="02020603050405020304" charset="0"/>
            </a:rPr>
            <a:t>Thống kê phòng</a:t>
          </a:r>
        </a:p>
      </dgm:t>
    </dgm:pt>
    <dgm:pt modelId="{C86D3572-A872-4CD6-B4E3-19E3C704B836}" type="parTrans" cxnId="{3D39CED9-4E9B-469C-A337-7A1836076897}">
      <dgm:prSet/>
      <dgm:spPr/>
      <dgm:t>
        <a:bodyPr/>
        <a:lstStyle/>
        <a:p>
          <a:endParaRPr lang="en-US"/>
        </a:p>
      </dgm:t>
    </dgm:pt>
    <dgm:pt modelId="{B48BD3B5-5ACE-422D-A322-4C25D0A815A4}" type="sibTrans" cxnId="{3D39CED9-4E9B-469C-A337-7A1836076897}">
      <dgm:prSet/>
      <dgm:spPr/>
      <dgm:t>
        <a:bodyPr/>
        <a:lstStyle/>
        <a:p>
          <a:endParaRPr lang="en-US"/>
        </a:p>
      </dgm:t>
    </dgm:pt>
    <dgm:pt modelId="{8030AC9B-3FB2-488A-8FB4-5C0E44580565}">
      <dgm:prSet phldrT="[Văn bản]" custT="1"/>
      <dgm:spPr/>
      <dgm:t>
        <a:bodyPr/>
        <a:lstStyle/>
        <a:p>
          <a:r>
            <a:rPr lang="en-US" sz="1300">
              <a:latin typeface="Times New Roman" panose="02020603050405020304" charset="0"/>
              <a:cs typeface="Times New Roman" panose="02020603050405020304" charset="0"/>
            </a:rPr>
            <a:t>Thống kê doanh thu</a:t>
          </a:r>
        </a:p>
      </dgm:t>
    </dgm:pt>
    <dgm:pt modelId="{29F6D2C7-E1D3-482E-97F7-20111E4AD049}" type="parTrans" cxnId="{B2EBB7C4-6779-4B70-9599-8556BDD3E12F}">
      <dgm:prSet/>
      <dgm:spPr/>
      <dgm:t>
        <a:bodyPr/>
        <a:lstStyle/>
        <a:p>
          <a:endParaRPr lang="en-US"/>
        </a:p>
      </dgm:t>
    </dgm:pt>
    <dgm:pt modelId="{9E4F79AC-8C63-47D9-AE04-B09689DE1416}" type="sibTrans" cxnId="{B2EBB7C4-6779-4B70-9599-8556BDD3E12F}">
      <dgm:prSet/>
      <dgm:spPr/>
      <dgm:t>
        <a:bodyPr/>
        <a:lstStyle/>
        <a:p>
          <a:endParaRPr lang="en-US"/>
        </a:p>
      </dgm:t>
    </dgm:pt>
    <dgm:pt modelId="{38AC38C1-F093-4BD2-BBF0-F167201AAA3D}">
      <dgm:prSet phldrT="[Văn bản]" custT="1"/>
      <dgm:spPr/>
      <dgm:t>
        <a:bodyPr/>
        <a:lstStyle/>
        <a:p>
          <a:r>
            <a:rPr lang="en-US" sz="1300">
              <a:latin typeface="Times New Roman" panose="02020603050405020304" charset="0"/>
              <a:cs typeface="Times New Roman" panose="02020603050405020304" charset="0"/>
            </a:rPr>
            <a:t>Cập nhật khách</a:t>
          </a:r>
          <a:endParaRPr lang="vi-VN" sz="1300">
            <a:latin typeface="Times New Roman" panose="02020603050405020304" charset="0"/>
            <a:cs typeface="Times New Roman" panose="02020603050405020304" charset="0"/>
          </a:endParaRPr>
        </a:p>
      </dgm:t>
    </dgm:pt>
    <dgm:pt modelId="{F5BCDBA7-11EC-4C95-AF36-51378B8B8364}" type="parTrans" cxnId="{DCC24352-C675-4015-806B-728DFB2CBCD0}">
      <dgm:prSet/>
      <dgm:spPr/>
      <dgm:t>
        <a:bodyPr/>
        <a:lstStyle/>
        <a:p>
          <a:endParaRPr lang="en-US"/>
        </a:p>
      </dgm:t>
    </dgm:pt>
    <dgm:pt modelId="{C3B68006-08EC-4D87-9E7C-EE1C2F76A4D0}" type="sibTrans" cxnId="{DCC24352-C675-4015-806B-728DFB2CBCD0}">
      <dgm:prSet/>
      <dgm:spPr/>
      <dgm:t>
        <a:bodyPr/>
        <a:lstStyle/>
        <a:p>
          <a:endParaRPr lang="en-US"/>
        </a:p>
      </dgm:t>
    </dgm:pt>
    <dgm:pt modelId="{4EA53D6D-C610-4930-92F0-967C9482547B}">
      <dgm:prSet phldrT="[Văn bản]" custT="1"/>
      <dgm:spPr/>
      <dgm:t>
        <a:bodyPr/>
        <a:lstStyle/>
        <a:p>
          <a:r>
            <a:rPr lang="en-US" sz="1300">
              <a:latin typeface="Times New Roman" panose="02020603050405020304" charset="0"/>
              <a:cs typeface="Times New Roman" panose="02020603050405020304" charset="0"/>
            </a:rPr>
            <a:t>Tra cứu</a:t>
          </a:r>
          <a:endParaRPr lang="vi-VN" sz="1300">
            <a:latin typeface="Times New Roman" panose="02020603050405020304" charset="0"/>
            <a:cs typeface="Times New Roman" panose="02020603050405020304" charset="0"/>
          </a:endParaRPr>
        </a:p>
      </dgm:t>
    </dgm:pt>
    <dgm:pt modelId="{D4B4639D-420F-464E-9A3D-6252CA5EF77B}" type="parTrans" cxnId="{81512682-18D3-4BA6-A506-A134633C1447}">
      <dgm:prSet/>
      <dgm:spPr/>
      <dgm:t>
        <a:bodyPr/>
        <a:lstStyle/>
        <a:p>
          <a:endParaRPr lang="en-US"/>
        </a:p>
      </dgm:t>
    </dgm:pt>
    <dgm:pt modelId="{76B3C82F-AD59-4898-9B75-BF9516291CE3}" type="sibTrans" cxnId="{81512682-18D3-4BA6-A506-A134633C1447}">
      <dgm:prSet/>
      <dgm:spPr/>
      <dgm:t>
        <a:bodyPr/>
        <a:lstStyle/>
        <a:p>
          <a:endParaRPr lang="en-US"/>
        </a:p>
      </dgm:t>
    </dgm:pt>
    <dgm:pt modelId="{829B6D83-5D80-4468-BFC8-2761045B23EB}">
      <dgm:prSet phldrT="[Văn bản]" custT="1"/>
      <dgm:spPr/>
      <dgm:t>
        <a:bodyPr/>
        <a:lstStyle/>
        <a:p>
          <a:r>
            <a:rPr lang="en-US" sz="1300">
              <a:latin typeface="Times New Roman" panose="02020603050405020304" charset="0"/>
              <a:cs typeface="Times New Roman" panose="02020603050405020304" charset="0"/>
            </a:rPr>
            <a:t>Thêm khách mới</a:t>
          </a:r>
          <a:endParaRPr lang="vi-VN" sz="1300">
            <a:latin typeface="Times New Roman" panose="02020603050405020304" charset="0"/>
            <a:cs typeface="Times New Roman" panose="02020603050405020304" charset="0"/>
          </a:endParaRPr>
        </a:p>
      </dgm:t>
    </dgm:pt>
    <dgm:pt modelId="{2749EAC0-0AD1-400A-A8C6-D80F8732DDCB}" type="parTrans" cxnId="{E09A341A-84CC-47EB-8D73-E9106E892511}">
      <dgm:prSet/>
      <dgm:spPr/>
      <dgm:t>
        <a:bodyPr/>
        <a:lstStyle/>
        <a:p>
          <a:endParaRPr lang="en-US"/>
        </a:p>
      </dgm:t>
    </dgm:pt>
    <dgm:pt modelId="{1D60BF1E-1BA6-433B-9FB0-1E780D3300D7}" type="sibTrans" cxnId="{E09A341A-84CC-47EB-8D73-E9106E892511}">
      <dgm:prSet/>
      <dgm:spPr/>
      <dgm:t>
        <a:bodyPr/>
        <a:lstStyle/>
        <a:p>
          <a:endParaRPr lang="en-US"/>
        </a:p>
      </dgm:t>
    </dgm:pt>
    <dgm:pt modelId="{2F7540A4-3C44-45B8-A937-F80508EF88FA}">
      <dgm:prSet phldrT="[Văn bản]" custT="1"/>
      <dgm:spPr/>
      <dgm:t>
        <a:bodyPr/>
        <a:lstStyle/>
        <a:p>
          <a:r>
            <a:rPr lang="en-US" sz="1300">
              <a:latin typeface="Times New Roman" panose="02020603050405020304" charset="0"/>
              <a:cs typeface="Times New Roman" panose="02020603050405020304" charset="0"/>
            </a:rPr>
            <a:t>Xóa khách</a:t>
          </a:r>
          <a:endParaRPr lang="vi-VN" sz="1300">
            <a:latin typeface="Times New Roman" panose="02020603050405020304" charset="0"/>
            <a:cs typeface="Times New Roman" panose="02020603050405020304" charset="0"/>
          </a:endParaRPr>
        </a:p>
      </dgm:t>
    </dgm:pt>
    <dgm:pt modelId="{7EB99582-DA80-4424-80BA-4E66E4D65F5B}" type="parTrans" cxnId="{315E16FC-4D4F-4501-B4FA-0095631ACA50}">
      <dgm:prSet/>
      <dgm:spPr/>
      <dgm:t>
        <a:bodyPr/>
        <a:lstStyle/>
        <a:p>
          <a:endParaRPr lang="en-US"/>
        </a:p>
      </dgm:t>
    </dgm:pt>
    <dgm:pt modelId="{A5820566-A7AF-4E7B-8FA1-19FA10B41937}" type="sibTrans" cxnId="{315E16FC-4D4F-4501-B4FA-0095631ACA50}">
      <dgm:prSet/>
      <dgm:spPr/>
      <dgm:t>
        <a:bodyPr/>
        <a:lstStyle/>
        <a:p>
          <a:endParaRPr lang="en-US"/>
        </a:p>
      </dgm:t>
    </dgm:pt>
    <dgm:pt modelId="{D6F8C1C4-5624-45AA-85A3-BE824823ABEE}" type="pres">
      <dgm:prSet presAssocID="{3E0AC684-E320-4A11-995E-E2F5D8A770E1}" presName="Name0" presStyleCnt="0">
        <dgm:presLayoutVars>
          <dgm:chPref val="1"/>
          <dgm:dir/>
          <dgm:animOne val="branch"/>
          <dgm:animLvl val="lvl"/>
          <dgm:resizeHandles val="exact"/>
        </dgm:presLayoutVars>
      </dgm:prSet>
      <dgm:spPr/>
      <dgm:t>
        <a:bodyPr/>
        <a:lstStyle/>
        <a:p>
          <a:endParaRPr lang="en-US"/>
        </a:p>
      </dgm:t>
    </dgm:pt>
    <dgm:pt modelId="{36791DDB-B867-4ECD-8CC0-C3F61EA080C6}" type="pres">
      <dgm:prSet presAssocID="{BC004B44-701C-466C-B992-73602E7CC515}" presName="root1" presStyleCnt="0"/>
      <dgm:spPr/>
      <dgm:t>
        <a:bodyPr/>
        <a:lstStyle/>
        <a:p>
          <a:endParaRPr lang="en-US"/>
        </a:p>
      </dgm:t>
    </dgm:pt>
    <dgm:pt modelId="{0BE86401-8A75-4965-9125-EA3E53F46DFE}" type="pres">
      <dgm:prSet presAssocID="{BC004B44-701C-466C-B992-73602E7CC515}" presName="LevelOneTextNode" presStyleLbl="node0" presStyleIdx="0" presStyleCnt="1">
        <dgm:presLayoutVars>
          <dgm:chPref val="3"/>
        </dgm:presLayoutVars>
      </dgm:prSet>
      <dgm:spPr/>
      <dgm:t>
        <a:bodyPr/>
        <a:lstStyle/>
        <a:p>
          <a:endParaRPr lang="en-US"/>
        </a:p>
      </dgm:t>
    </dgm:pt>
    <dgm:pt modelId="{E9A17411-C1B6-4423-9682-E560907C2F7B}" type="pres">
      <dgm:prSet presAssocID="{BC004B44-701C-466C-B992-73602E7CC515}" presName="level2hierChild" presStyleCnt="0"/>
      <dgm:spPr/>
      <dgm:t>
        <a:bodyPr/>
        <a:lstStyle/>
        <a:p>
          <a:endParaRPr lang="en-US"/>
        </a:p>
      </dgm:t>
    </dgm:pt>
    <dgm:pt modelId="{112FCACD-B7AB-41D3-B4EA-DBB42CCC0CF1}" type="pres">
      <dgm:prSet presAssocID="{F8F3CB21-E616-40D7-9012-8D1CE04BAD52}" presName="conn2-1" presStyleLbl="parChTrans1D2" presStyleIdx="0" presStyleCnt="4"/>
      <dgm:spPr/>
      <dgm:t>
        <a:bodyPr/>
        <a:lstStyle/>
        <a:p>
          <a:endParaRPr lang="en-US"/>
        </a:p>
      </dgm:t>
    </dgm:pt>
    <dgm:pt modelId="{719EE36F-04B8-4579-8336-94220F56C27D}" type="pres">
      <dgm:prSet presAssocID="{F8F3CB21-E616-40D7-9012-8D1CE04BAD52}" presName="connTx" presStyleLbl="parChTrans1D2" presStyleIdx="0" presStyleCnt="4"/>
      <dgm:spPr/>
      <dgm:t>
        <a:bodyPr/>
        <a:lstStyle/>
        <a:p>
          <a:endParaRPr lang="en-US"/>
        </a:p>
      </dgm:t>
    </dgm:pt>
    <dgm:pt modelId="{C45E7C67-9805-48A4-9E89-D72226C0638B}" type="pres">
      <dgm:prSet presAssocID="{9173CDFE-835E-408B-94BA-BE1D4F53F2A5}" presName="root2" presStyleCnt="0"/>
      <dgm:spPr/>
      <dgm:t>
        <a:bodyPr/>
        <a:lstStyle/>
        <a:p>
          <a:endParaRPr lang="en-US"/>
        </a:p>
      </dgm:t>
    </dgm:pt>
    <dgm:pt modelId="{DB649188-E76E-4A9C-BA86-CCBC814F64B4}" type="pres">
      <dgm:prSet presAssocID="{9173CDFE-835E-408B-94BA-BE1D4F53F2A5}" presName="LevelTwoTextNode" presStyleLbl="node2" presStyleIdx="0" presStyleCnt="4">
        <dgm:presLayoutVars>
          <dgm:chPref val="3"/>
        </dgm:presLayoutVars>
      </dgm:prSet>
      <dgm:spPr/>
      <dgm:t>
        <a:bodyPr/>
        <a:lstStyle/>
        <a:p>
          <a:endParaRPr lang="en-US"/>
        </a:p>
      </dgm:t>
    </dgm:pt>
    <dgm:pt modelId="{C37AA4DC-CEAC-4B27-A65B-19C0FECDAE80}" type="pres">
      <dgm:prSet presAssocID="{9173CDFE-835E-408B-94BA-BE1D4F53F2A5}" presName="level3hierChild" presStyleCnt="0"/>
      <dgm:spPr/>
      <dgm:t>
        <a:bodyPr/>
        <a:lstStyle/>
        <a:p>
          <a:endParaRPr lang="en-US"/>
        </a:p>
      </dgm:t>
    </dgm:pt>
    <dgm:pt modelId="{FAC6A414-5EB1-4F19-900C-182C626D83DC}" type="pres">
      <dgm:prSet presAssocID="{B31AE35A-7A2F-4986-BD46-9D83620DE164}" presName="conn2-1" presStyleLbl="parChTrans1D3" presStyleIdx="0" presStyleCnt="12"/>
      <dgm:spPr/>
      <dgm:t>
        <a:bodyPr/>
        <a:lstStyle/>
        <a:p>
          <a:endParaRPr lang="en-US"/>
        </a:p>
      </dgm:t>
    </dgm:pt>
    <dgm:pt modelId="{042A92A4-612B-4302-88D1-981197390D89}" type="pres">
      <dgm:prSet presAssocID="{B31AE35A-7A2F-4986-BD46-9D83620DE164}" presName="connTx" presStyleLbl="parChTrans1D3" presStyleIdx="0" presStyleCnt="12"/>
      <dgm:spPr/>
      <dgm:t>
        <a:bodyPr/>
        <a:lstStyle/>
        <a:p>
          <a:endParaRPr lang="en-US"/>
        </a:p>
      </dgm:t>
    </dgm:pt>
    <dgm:pt modelId="{A16D974E-403C-4110-93F5-6BF9DE19659E}" type="pres">
      <dgm:prSet presAssocID="{6D5C4143-4E7E-4E8C-880A-1031B0345F96}" presName="root2" presStyleCnt="0"/>
      <dgm:spPr/>
      <dgm:t>
        <a:bodyPr/>
        <a:lstStyle/>
        <a:p>
          <a:endParaRPr lang="en-US"/>
        </a:p>
      </dgm:t>
    </dgm:pt>
    <dgm:pt modelId="{7A7C568D-D75C-4DAA-9D95-0DBBC009BEB8}" type="pres">
      <dgm:prSet presAssocID="{6D5C4143-4E7E-4E8C-880A-1031B0345F96}" presName="LevelTwoTextNode" presStyleLbl="node3" presStyleIdx="0" presStyleCnt="12">
        <dgm:presLayoutVars>
          <dgm:chPref val="3"/>
        </dgm:presLayoutVars>
      </dgm:prSet>
      <dgm:spPr/>
      <dgm:t>
        <a:bodyPr/>
        <a:lstStyle/>
        <a:p>
          <a:endParaRPr lang="en-US"/>
        </a:p>
      </dgm:t>
    </dgm:pt>
    <dgm:pt modelId="{184A1C97-2A16-4BB5-90DF-94B652122E9B}" type="pres">
      <dgm:prSet presAssocID="{6D5C4143-4E7E-4E8C-880A-1031B0345F96}" presName="level3hierChild" presStyleCnt="0"/>
      <dgm:spPr/>
      <dgm:t>
        <a:bodyPr/>
        <a:lstStyle/>
        <a:p>
          <a:endParaRPr lang="en-US"/>
        </a:p>
      </dgm:t>
    </dgm:pt>
    <dgm:pt modelId="{69809BC5-E125-40BF-8C06-97ACE8BF4FA2}" type="pres">
      <dgm:prSet presAssocID="{DCB4A678-532E-4A1D-B722-A3E80769A286}" presName="conn2-1" presStyleLbl="parChTrans1D3" presStyleIdx="1" presStyleCnt="12"/>
      <dgm:spPr/>
      <dgm:t>
        <a:bodyPr/>
        <a:lstStyle/>
        <a:p>
          <a:endParaRPr lang="en-US"/>
        </a:p>
      </dgm:t>
    </dgm:pt>
    <dgm:pt modelId="{5E5B82A0-561C-476B-AD47-0B32DB8DD752}" type="pres">
      <dgm:prSet presAssocID="{DCB4A678-532E-4A1D-B722-A3E80769A286}" presName="connTx" presStyleLbl="parChTrans1D3" presStyleIdx="1" presStyleCnt="12"/>
      <dgm:spPr/>
      <dgm:t>
        <a:bodyPr/>
        <a:lstStyle/>
        <a:p>
          <a:endParaRPr lang="en-US"/>
        </a:p>
      </dgm:t>
    </dgm:pt>
    <dgm:pt modelId="{B5E86674-7696-4565-BAFD-A2E758F4917A}" type="pres">
      <dgm:prSet presAssocID="{DF045411-4C33-40E3-8CCB-774B4FF0E066}" presName="root2" presStyleCnt="0"/>
      <dgm:spPr/>
      <dgm:t>
        <a:bodyPr/>
        <a:lstStyle/>
        <a:p>
          <a:endParaRPr lang="en-US"/>
        </a:p>
      </dgm:t>
    </dgm:pt>
    <dgm:pt modelId="{6DBE243B-B894-4428-AD4D-E5B7AC9506C3}" type="pres">
      <dgm:prSet presAssocID="{DF045411-4C33-40E3-8CCB-774B4FF0E066}" presName="LevelTwoTextNode" presStyleLbl="node3" presStyleIdx="1" presStyleCnt="12">
        <dgm:presLayoutVars>
          <dgm:chPref val="3"/>
        </dgm:presLayoutVars>
      </dgm:prSet>
      <dgm:spPr/>
      <dgm:t>
        <a:bodyPr/>
        <a:lstStyle/>
        <a:p>
          <a:endParaRPr lang="en-US"/>
        </a:p>
      </dgm:t>
    </dgm:pt>
    <dgm:pt modelId="{90DE0C8E-FD14-4472-8E1E-4C7157769ACD}" type="pres">
      <dgm:prSet presAssocID="{DF045411-4C33-40E3-8CCB-774B4FF0E066}" presName="level3hierChild" presStyleCnt="0"/>
      <dgm:spPr/>
      <dgm:t>
        <a:bodyPr/>
        <a:lstStyle/>
        <a:p>
          <a:endParaRPr lang="en-US"/>
        </a:p>
      </dgm:t>
    </dgm:pt>
    <dgm:pt modelId="{1F471710-8DED-4763-8CA1-E95CB9C5EF78}" type="pres">
      <dgm:prSet presAssocID="{CAE1634D-58BF-4A2C-9869-C5D913B5C38B}" presName="conn2-1" presStyleLbl="parChTrans1D2" presStyleIdx="1" presStyleCnt="4"/>
      <dgm:spPr/>
      <dgm:t>
        <a:bodyPr/>
        <a:lstStyle/>
        <a:p>
          <a:endParaRPr lang="en-US"/>
        </a:p>
      </dgm:t>
    </dgm:pt>
    <dgm:pt modelId="{AADE49C6-B329-446B-AF41-8F015B6A0A00}" type="pres">
      <dgm:prSet presAssocID="{CAE1634D-58BF-4A2C-9869-C5D913B5C38B}" presName="connTx" presStyleLbl="parChTrans1D2" presStyleIdx="1" presStyleCnt="4"/>
      <dgm:spPr/>
      <dgm:t>
        <a:bodyPr/>
        <a:lstStyle/>
        <a:p>
          <a:endParaRPr lang="en-US"/>
        </a:p>
      </dgm:t>
    </dgm:pt>
    <dgm:pt modelId="{0CCA65CF-522E-4D0E-A92C-54E9A9BCDABC}" type="pres">
      <dgm:prSet presAssocID="{37DB77D0-96F2-412A-A397-C81CB6D581BB}" presName="root2" presStyleCnt="0"/>
      <dgm:spPr/>
      <dgm:t>
        <a:bodyPr/>
        <a:lstStyle/>
        <a:p>
          <a:endParaRPr lang="en-US"/>
        </a:p>
      </dgm:t>
    </dgm:pt>
    <dgm:pt modelId="{C94EEA7E-D913-403A-A786-A3A375262AD4}" type="pres">
      <dgm:prSet presAssocID="{37DB77D0-96F2-412A-A397-C81CB6D581BB}" presName="LevelTwoTextNode" presStyleLbl="node2" presStyleIdx="1" presStyleCnt="4">
        <dgm:presLayoutVars>
          <dgm:chPref val="3"/>
        </dgm:presLayoutVars>
      </dgm:prSet>
      <dgm:spPr/>
      <dgm:t>
        <a:bodyPr/>
        <a:lstStyle/>
        <a:p>
          <a:endParaRPr lang="en-US"/>
        </a:p>
      </dgm:t>
    </dgm:pt>
    <dgm:pt modelId="{4FEAF990-45D5-4B42-BCCF-E0AEE8C0E9AF}" type="pres">
      <dgm:prSet presAssocID="{37DB77D0-96F2-412A-A397-C81CB6D581BB}" presName="level3hierChild" presStyleCnt="0"/>
      <dgm:spPr/>
      <dgm:t>
        <a:bodyPr/>
        <a:lstStyle/>
        <a:p>
          <a:endParaRPr lang="en-US"/>
        </a:p>
      </dgm:t>
    </dgm:pt>
    <dgm:pt modelId="{D96DBC6F-FE8F-4D1C-B91D-BDEC1E57D9DC}" type="pres">
      <dgm:prSet presAssocID="{C86D3572-A872-4CD6-B4E3-19E3C704B836}" presName="conn2-1" presStyleLbl="parChTrans1D3" presStyleIdx="2" presStyleCnt="12"/>
      <dgm:spPr/>
      <dgm:t>
        <a:bodyPr/>
        <a:lstStyle/>
        <a:p>
          <a:endParaRPr lang="en-US"/>
        </a:p>
      </dgm:t>
    </dgm:pt>
    <dgm:pt modelId="{44AD5542-1185-4AEB-9E07-8503884F1CFF}" type="pres">
      <dgm:prSet presAssocID="{C86D3572-A872-4CD6-B4E3-19E3C704B836}" presName="connTx" presStyleLbl="parChTrans1D3" presStyleIdx="2" presStyleCnt="12"/>
      <dgm:spPr/>
      <dgm:t>
        <a:bodyPr/>
        <a:lstStyle/>
        <a:p>
          <a:endParaRPr lang="en-US"/>
        </a:p>
      </dgm:t>
    </dgm:pt>
    <dgm:pt modelId="{E28EC211-10F0-400C-A263-22250CE5C7BD}" type="pres">
      <dgm:prSet presAssocID="{49BD2E7B-956C-4C48-9099-438E766FE9D9}" presName="root2" presStyleCnt="0"/>
      <dgm:spPr/>
      <dgm:t>
        <a:bodyPr/>
        <a:lstStyle/>
        <a:p>
          <a:endParaRPr lang="en-US"/>
        </a:p>
      </dgm:t>
    </dgm:pt>
    <dgm:pt modelId="{D0393F7E-2E85-4E7A-9C0A-D391779918DB}" type="pres">
      <dgm:prSet presAssocID="{49BD2E7B-956C-4C48-9099-438E766FE9D9}" presName="LevelTwoTextNode" presStyleLbl="node3" presStyleIdx="2" presStyleCnt="12">
        <dgm:presLayoutVars>
          <dgm:chPref val="3"/>
        </dgm:presLayoutVars>
      </dgm:prSet>
      <dgm:spPr/>
      <dgm:t>
        <a:bodyPr/>
        <a:lstStyle/>
        <a:p>
          <a:endParaRPr lang="en-US"/>
        </a:p>
      </dgm:t>
    </dgm:pt>
    <dgm:pt modelId="{A4342617-0914-4DD2-897C-6AE1D2FC1655}" type="pres">
      <dgm:prSet presAssocID="{49BD2E7B-956C-4C48-9099-438E766FE9D9}" presName="level3hierChild" presStyleCnt="0"/>
      <dgm:spPr/>
      <dgm:t>
        <a:bodyPr/>
        <a:lstStyle/>
        <a:p>
          <a:endParaRPr lang="en-US"/>
        </a:p>
      </dgm:t>
    </dgm:pt>
    <dgm:pt modelId="{5BF11A53-B1D2-4AD5-9844-3535AB1E7621}" type="pres">
      <dgm:prSet presAssocID="{29F6D2C7-E1D3-482E-97F7-20111E4AD049}" presName="conn2-1" presStyleLbl="parChTrans1D3" presStyleIdx="3" presStyleCnt="12"/>
      <dgm:spPr/>
      <dgm:t>
        <a:bodyPr/>
        <a:lstStyle/>
        <a:p>
          <a:endParaRPr lang="en-US"/>
        </a:p>
      </dgm:t>
    </dgm:pt>
    <dgm:pt modelId="{AC5C1E20-FF64-4076-B928-BF387C3D1991}" type="pres">
      <dgm:prSet presAssocID="{29F6D2C7-E1D3-482E-97F7-20111E4AD049}" presName="connTx" presStyleLbl="parChTrans1D3" presStyleIdx="3" presStyleCnt="12"/>
      <dgm:spPr/>
      <dgm:t>
        <a:bodyPr/>
        <a:lstStyle/>
        <a:p>
          <a:endParaRPr lang="en-US"/>
        </a:p>
      </dgm:t>
    </dgm:pt>
    <dgm:pt modelId="{EC646A69-3753-4AED-8A95-A8C3AD8C0FCE}" type="pres">
      <dgm:prSet presAssocID="{8030AC9B-3FB2-488A-8FB4-5C0E44580565}" presName="root2" presStyleCnt="0"/>
      <dgm:spPr/>
      <dgm:t>
        <a:bodyPr/>
        <a:lstStyle/>
        <a:p>
          <a:endParaRPr lang="en-US"/>
        </a:p>
      </dgm:t>
    </dgm:pt>
    <dgm:pt modelId="{02169305-E72B-44E4-8F2A-C3EBB990F4D5}" type="pres">
      <dgm:prSet presAssocID="{8030AC9B-3FB2-488A-8FB4-5C0E44580565}" presName="LevelTwoTextNode" presStyleLbl="node3" presStyleIdx="3" presStyleCnt="12">
        <dgm:presLayoutVars>
          <dgm:chPref val="3"/>
        </dgm:presLayoutVars>
      </dgm:prSet>
      <dgm:spPr/>
      <dgm:t>
        <a:bodyPr/>
        <a:lstStyle/>
        <a:p>
          <a:endParaRPr lang="en-US"/>
        </a:p>
      </dgm:t>
    </dgm:pt>
    <dgm:pt modelId="{61E082A4-1CED-42F4-9815-F038FA924341}" type="pres">
      <dgm:prSet presAssocID="{8030AC9B-3FB2-488A-8FB4-5C0E44580565}" presName="level3hierChild" presStyleCnt="0"/>
      <dgm:spPr/>
      <dgm:t>
        <a:bodyPr/>
        <a:lstStyle/>
        <a:p>
          <a:endParaRPr lang="en-US"/>
        </a:p>
      </dgm:t>
    </dgm:pt>
    <dgm:pt modelId="{60BBE710-39D7-4045-AC6E-E3C4FFE80AC3}" type="pres">
      <dgm:prSet presAssocID="{D9F9315C-D926-409D-B3F0-36FCF620EACD}" presName="conn2-1" presStyleLbl="parChTrans1D2" presStyleIdx="2" presStyleCnt="4"/>
      <dgm:spPr/>
      <dgm:t>
        <a:bodyPr/>
        <a:lstStyle/>
        <a:p>
          <a:endParaRPr lang="en-US"/>
        </a:p>
      </dgm:t>
    </dgm:pt>
    <dgm:pt modelId="{5EF98CEF-D971-413C-A7D8-60A3EE5C4780}" type="pres">
      <dgm:prSet presAssocID="{D9F9315C-D926-409D-B3F0-36FCF620EACD}" presName="connTx" presStyleLbl="parChTrans1D2" presStyleIdx="2" presStyleCnt="4"/>
      <dgm:spPr/>
      <dgm:t>
        <a:bodyPr/>
        <a:lstStyle/>
        <a:p>
          <a:endParaRPr lang="en-US"/>
        </a:p>
      </dgm:t>
    </dgm:pt>
    <dgm:pt modelId="{1E47C70A-57B7-4319-B0DA-32B8B9E8AE20}" type="pres">
      <dgm:prSet presAssocID="{5461F283-13FD-43BC-88C1-5513B1E890E5}" presName="root2" presStyleCnt="0"/>
      <dgm:spPr/>
      <dgm:t>
        <a:bodyPr/>
        <a:lstStyle/>
        <a:p>
          <a:endParaRPr lang="en-US"/>
        </a:p>
      </dgm:t>
    </dgm:pt>
    <dgm:pt modelId="{5A8A027A-4B98-422F-AA0A-DB613325715D}" type="pres">
      <dgm:prSet presAssocID="{5461F283-13FD-43BC-88C1-5513B1E890E5}" presName="LevelTwoTextNode" presStyleLbl="node2" presStyleIdx="2" presStyleCnt="4">
        <dgm:presLayoutVars>
          <dgm:chPref val="3"/>
        </dgm:presLayoutVars>
      </dgm:prSet>
      <dgm:spPr/>
      <dgm:t>
        <a:bodyPr/>
        <a:lstStyle/>
        <a:p>
          <a:endParaRPr lang="en-US"/>
        </a:p>
      </dgm:t>
    </dgm:pt>
    <dgm:pt modelId="{11FC0C58-6FE3-41D3-83A9-8D45676921C5}" type="pres">
      <dgm:prSet presAssocID="{5461F283-13FD-43BC-88C1-5513B1E890E5}" presName="level3hierChild" presStyleCnt="0"/>
      <dgm:spPr/>
      <dgm:t>
        <a:bodyPr/>
        <a:lstStyle/>
        <a:p>
          <a:endParaRPr lang="en-US"/>
        </a:p>
      </dgm:t>
    </dgm:pt>
    <dgm:pt modelId="{95F53013-BD22-4098-ACF4-02B195285F90}" type="pres">
      <dgm:prSet presAssocID="{91A9EAA7-BE61-4B5C-BF93-AA3BA18E4908}" presName="conn2-1" presStyleLbl="parChTrans1D3" presStyleIdx="4" presStyleCnt="12"/>
      <dgm:spPr/>
      <dgm:t>
        <a:bodyPr/>
        <a:lstStyle/>
        <a:p>
          <a:endParaRPr lang="en-US"/>
        </a:p>
      </dgm:t>
    </dgm:pt>
    <dgm:pt modelId="{E78B0D15-F60C-4CE8-BC37-00CCCE5BB6BB}" type="pres">
      <dgm:prSet presAssocID="{91A9EAA7-BE61-4B5C-BF93-AA3BA18E4908}" presName="connTx" presStyleLbl="parChTrans1D3" presStyleIdx="4" presStyleCnt="12"/>
      <dgm:spPr/>
      <dgm:t>
        <a:bodyPr/>
        <a:lstStyle/>
        <a:p>
          <a:endParaRPr lang="en-US"/>
        </a:p>
      </dgm:t>
    </dgm:pt>
    <dgm:pt modelId="{BDC772C8-CFCA-43C0-B20A-E1ABF1E24A89}" type="pres">
      <dgm:prSet presAssocID="{040E356B-5175-44EE-9027-2DD3822D9956}" presName="root2" presStyleCnt="0"/>
      <dgm:spPr/>
      <dgm:t>
        <a:bodyPr/>
        <a:lstStyle/>
        <a:p>
          <a:endParaRPr lang="en-US"/>
        </a:p>
      </dgm:t>
    </dgm:pt>
    <dgm:pt modelId="{4F5A4A6B-1571-42D1-80A2-A081F07A2E9B}" type="pres">
      <dgm:prSet presAssocID="{040E356B-5175-44EE-9027-2DD3822D9956}" presName="LevelTwoTextNode" presStyleLbl="node3" presStyleIdx="4" presStyleCnt="12">
        <dgm:presLayoutVars>
          <dgm:chPref val="3"/>
        </dgm:presLayoutVars>
      </dgm:prSet>
      <dgm:spPr/>
      <dgm:t>
        <a:bodyPr/>
        <a:lstStyle/>
        <a:p>
          <a:endParaRPr lang="en-US"/>
        </a:p>
      </dgm:t>
    </dgm:pt>
    <dgm:pt modelId="{A2B73458-A8C3-4CA3-8294-9DDA31225557}" type="pres">
      <dgm:prSet presAssocID="{040E356B-5175-44EE-9027-2DD3822D9956}" presName="level3hierChild" presStyleCnt="0"/>
      <dgm:spPr/>
      <dgm:t>
        <a:bodyPr/>
        <a:lstStyle/>
        <a:p>
          <a:endParaRPr lang="en-US"/>
        </a:p>
      </dgm:t>
    </dgm:pt>
    <dgm:pt modelId="{B090422E-5D2E-4F27-ACBD-FFDBA2C1E122}" type="pres">
      <dgm:prSet presAssocID="{A7D7247E-630B-4C23-BDBD-CC15AB12D7CF}" presName="conn2-1" presStyleLbl="parChTrans1D3" presStyleIdx="5" presStyleCnt="12"/>
      <dgm:spPr/>
      <dgm:t>
        <a:bodyPr/>
        <a:lstStyle/>
        <a:p>
          <a:endParaRPr lang="en-US"/>
        </a:p>
      </dgm:t>
    </dgm:pt>
    <dgm:pt modelId="{804A858A-D25E-4BAD-BE1C-541649731FD2}" type="pres">
      <dgm:prSet presAssocID="{A7D7247E-630B-4C23-BDBD-CC15AB12D7CF}" presName="connTx" presStyleLbl="parChTrans1D3" presStyleIdx="5" presStyleCnt="12"/>
      <dgm:spPr/>
      <dgm:t>
        <a:bodyPr/>
        <a:lstStyle/>
        <a:p>
          <a:endParaRPr lang="en-US"/>
        </a:p>
      </dgm:t>
    </dgm:pt>
    <dgm:pt modelId="{2CDC8596-3401-4C77-8174-8BC864447498}" type="pres">
      <dgm:prSet presAssocID="{499ECA54-5092-4CA6-A78E-9D0A5EA1149B}" presName="root2" presStyleCnt="0"/>
      <dgm:spPr/>
      <dgm:t>
        <a:bodyPr/>
        <a:lstStyle/>
        <a:p>
          <a:endParaRPr lang="en-US"/>
        </a:p>
      </dgm:t>
    </dgm:pt>
    <dgm:pt modelId="{0156A517-1C26-4230-B591-1ACBD69B3710}" type="pres">
      <dgm:prSet presAssocID="{499ECA54-5092-4CA6-A78E-9D0A5EA1149B}" presName="LevelTwoTextNode" presStyleLbl="node3" presStyleIdx="5" presStyleCnt="12">
        <dgm:presLayoutVars>
          <dgm:chPref val="3"/>
        </dgm:presLayoutVars>
      </dgm:prSet>
      <dgm:spPr/>
      <dgm:t>
        <a:bodyPr/>
        <a:lstStyle/>
        <a:p>
          <a:endParaRPr lang="en-US"/>
        </a:p>
      </dgm:t>
    </dgm:pt>
    <dgm:pt modelId="{1A7574C9-53CB-40C2-A5F8-4192BAAB082F}" type="pres">
      <dgm:prSet presAssocID="{499ECA54-5092-4CA6-A78E-9D0A5EA1149B}" presName="level3hierChild" presStyleCnt="0"/>
      <dgm:spPr/>
      <dgm:t>
        <a:bodyPr/>
        <a:lstStyle/>
        <a:p>
          <a:endParaRPr lang="en-US"/>
        </a:p>
      </dgm:t>
    </dgm:pt>
    <dgm:pt modelId="{4A462AF3-F233-4006-8516-04C48C634934}" type="pres">
      <dgm:prSet presAssocID="{E6C6190C-62CB-4E65-A378-C36E641E4706}" presName="conn2-1" presStyleLbl="parChTrans1D3" presStyleIdx="6" presStyleCnt="12"/>
      <dgm:spPr/>
      <dgm:t>
        <a:bodyPr/>
        <a:lstStyle/>
        <a:p>
          <a:endParaRPr lang="en-US"/>
        </a:p>
      </dgm:t>
    </dgm:pt>
    <dgm:pt modelId="{25355C09-7ACA-421E-9D26-0A9D6653955F}" type="pres">
      <dgm:prSet presAssocID="{E6C6190C-62CB-4E65-A378-C36E641E4706}" presName="connTx" presStyleLbl="parChTrans1D3" presStyleIdx="6" presStyleCnt="12"/>
      <dgm:spPr/>
      <dgm:t>
        <a:bodyPr/>
        <a:lstStyle/>
        <a:p>
          <a:endParaRPr lang="en-US"/>
        </a:p>
      </dgm:t>
    </dgm:pt>
    <dgm:pt modelId="{61A86B22-9B82-4B82-888C-859A964F3D53}" type="pres">
      <dgm:prSet presAssocID="{57860C1A-3946-474B-B0A1-1E52632BE6CF}" presName="root2" presStyleCnt="0"/>
      <dgm:spPr/>
      <dgm:t>
        <a:bodyPr/>
        <a:lstStyle/>
        <a:p>
          <a:endParaRPr lang="en-US"/>
        </a:p>
      </dgm:t>
    </dgm:pt>
    <dgm:pt modelId="{0B831E05-6040-44B2-95CA-27E49B354541}" type="pres">
      <dgm:prSet presAssocID="{57860C1A-3946-474B-B0A1-1E52632BE6CF}" presName="LevelTwoTextNode" presStyleLbl="node3" presStyleIdx="6" presStyleCnt="12">
        <dgm:presLayoutVars>
          <dgm:chPref val="3"/>
        </dgm:presLayoutVars>
      </dgm:prSet>
      <dgm:spPr/>
      <dgm:t>
        <a:bodyPr/>
        <a:lstStyle/>
        <a:p>
          <a:endParaRPr lang="en-US"/>
        </a:p>
      </dgm:t>
    </dgm:pt>
    <dgm:pt modelId="{0E80F5AE-128C-4D0A-9C73-E1792E6DD93D}" type="pres">
      <dgm:prSet presAssocID="{57860C1A-3946-474B-B0A1-1E52632BE6CF}" presName="level3hierChild" presStyleCnt="0"/>
      <dgm:spPr/>
      <dgm:t>
        <a:bodyPr/>
        <a:lstStyle/>
        <a:p>
          <a:endParaRPr lang="en-US"/>
        </a:p>
      </dgm:t>
    </dgm:pt>
    <dgm:pt modelId="{8FD88855-5317-425D-8C82-A4F0D96714B0}" type="pres">
      <dgm:prSet presAssocID="{756196F7-454B-4419-A2AF-24F675898E81}" presName="conn2-1" presStyleLbl="parChTrans1D3" presStyleIdx="7" presStyleCnt="12"/>
      <dgm:spPr/>
      <dgm:t>
        <a:bodyPr/>
        <a:lstStyle/>
        <a:p>
          <a:endParaRPr lang="en-US"/>
        </a:p>
      </dgm:t>
    </dgm:pt>
    <dgm:pt modelId="{88A75C35-205A-46BA-A6AD-EC9220148AF3}" type="pres">
      <dgm:prSet presAssocID="{756196F7-454B-4419-A2AF-24F675898E81}" presName="connTx" presStyleLbl="parChTrans1D3" presStyleIdx="7" presStyleCnt="12"/>
      <dgm:spPr/>
      <dgm:t>
        <a:bodyPr/>
        <a:lstStyle/>
        <a:p>
          <a:endParaRPr lang="en-US"/>
        </a:p>
      </dgm:t>
    </dgm:pt>
    <dgm:pt modelId="{9E31B7EA-EB7B-4474-A292-1FAEB7CDB743}" type="pres">
      <dgm:prSet presAssocID="{0FEB96CA-FB34-46B5-82FD-B2DFD4B41278}" presName="root2" presStyleCnt="0"/>
      <dgm:spPr/>
      <dgm:t>
        <a:bodyPr/>
        <a:lstStyle/>
        <a:p>
          <a:endParaRPr lang="en-US"/>
        </a:p>
      </dgm:t>
    </dgm:pt>
    <dgm:pt modelId="{E8BBEDA3-4699-4622-B6BC-CC28165D1B72}" type="pres">
      <dgm:prSet presAssocID="{0FEB96CA-FB34-46B5-82FD-B2DFD4B41278}" presName="LevelTwoTextNode" presStyleLbl="node3" presStyleIdx="7" presStyleCnt="12">
        <dgm:presLayoutVars>
          <dgm:chPref val="3"/>
        </dgm:presLayoutVars>
      </dgm:prSet>
      <dgm:spPr/>
      <dgm:t>
        <a:bodyPr/>
        <a:lstStyle/>
        <a:p>
          <a:endParaRPr lang="en-US"/>
        </a:p>
      </dgm:t>
    </dgm:pt>
    <dgm:pt modelId="{A71FCAB2-C38B-4460-9759-A19B988707B8}" type="pres">
      <dgm:prSet presAssocID="{0FEB96CA-FB34-46B5-82FD-B2DFD4B41278}" presName="level3hierChild" presStyleCnt="0"/>
      <dgm:spPr/>
      <dgm:t>
        <a:bodyPr/>
        <a:lstStyle/>
        <a:p>
          <a:endParaRPr lang="en-US"/>
        </a:p>
      </dgm:t>
    </dgm:pt>
    <dgm:pt modelId="{DDD6E04A-A988-4CC0-B785-0CEFB2FC5C47}" type="pres">
      <dgm:prSet presAssocID="{8C481EED-A176-46D7-BC1F-6C2DBABE337C}" presName="conn2-1" presStyleLbl="parChTrans1D2" presStyleIdx="3" presStyleCnt="4"/>
      <dgm:spPr/>
      <dgm:t>
        <a:bodyPr/>
        <a:lstStyle/>
        <a:p>
          <a:endParaRPr lang="en-US"/>
        </a:p>
      </dgm:t>
    </dgm:pt>
    <dgm:pt modelId="{4A814BBD-E8BD-4D7B-AF90-CCFBA7237414}" type="pres">
      <dgm:prSet presAssocID="{8C481EED-A176-46D7-BC1F-6C2DBABE337C}" presName="connTx" presStyleLbl="parChTrans1D2" presStyleIdx="3" presStyleCnt="4"/>
      <dgm:spPr/>
      <dgm:t>
        <a:bodyPr/>
        <a:lstStyle/>
        <a:p>
          <a:endParaRPr lang="en-US"/>
        </a:p>
      </dgm:t>
    </dgm:pt>
    <dgm:pt modelId="{5085E0C8-FEE6-461F-865E-2C648F2318C4}" type="pres">
      <dgm:prSet presAssocID="{529D44BC-1C1E-427F-96B8-E87D202C5C08}" presName="root2" presStyleCnt="0"/>
      <dgm:spPr/>
      <dgm:t>
        <a:bodyPr/>
        <a:lstStyle/>
        <a:p>
          <a:endParaRPr lang="en-US"/>
        </a:p>
      </dgm:t>
    </dgm:pt>
    <dgm:pt modelId="{1EE3A703-22E2-405A-86FE-1E610DE152CB}" type="pres">
      <dgm:prSet presAssocID="{529D44BC-1C1E-427F-96B8-E87D202C5C08}" presName="LevelTwoTextNode" presStyleLbl="node2" presStyleIdx="3" presStyleCnt="4">
        <dgm:presLayoutVars>
          <dgm:chPref val="3"/>
        </dgm:presLayoutVars>
      </dgm:prSet>
      <dgm:spPr/>
      <dgm:t>
        <a:bodyPr/>
        <a:lstStyle/>
        <a:p>
          <a:endParaRPr lang="en-US"/>
        </a:p>
      </dgm:t>
    </dgm:pt>
    <dgm:pt modelId="{E7A869EE-FFE2-4F17-BDFA-275BDC8DB5F9}" type="pres">
      <dgm:prSet presAssocID="{529D44BC-1C1E-427F-96B8-E87D202C5C08}" presName="level3hierChild" presStyleCnt="0"/>
      <dgm:spPr/>
      <dgm:t>
        <a:bodyPr/>
        <a:lstStyle/>
        <a:p>
          <a:endParaRPr lang="en-US"/>
        </a:p>
      </dgm:t>
    </dgm:pt>
    <dgm:pt modelId="{D7DC9BC0-A3B1-42B8-B2A3-F52E1AE57442}" type="pres">
      <dgm:prSet presAssocID="{F5BCDBA7-11EC-4C95-AF36-51378B8B8364}" presName="conn2-1" presStyleLbl="parChTrans1D3" presStyleIdx="8" presStyleCnt="12"/>
      <dgm:spPr/>
      <dgm:t>
        <a:bodyPr/>
        <a:lstStyle/>
        <a:p>
          <a:endParaRPr lang="en-US"/>
        </a:p>
      </dgm:t>
    </dgm:pt>
    <dgm:pt modelId="{943669C0-8D27-4922-9F80-CDABC6279B70}" type="pres">
      <dgm:prSet presAssocID="{F5BCDBA7-11EC-4C95-AF36-51378B8B8364}" presName="connTx" presStyleLbl="parChTrans1D3" presStyleIdx="8" presStyleCnt="12"/>
      <dgm:spPr/>
      <dgm:t>
        <a:bodyPr/>
        <a:lstStyle/>
        <a:p>
          <a:endParaRPr lang="en-US"/>
        </a:p>
      </dgm:t>
    </dgm:pt>
    <dgm:pt modelId="{6DAA0934-AF58-4BCC-B174-140AA3F0D877}" type="pres">
      <dgm:prSet presAssocID="{38AC38C1-F093-4BD2-BBF0-F167201AAA3D}" presName="root2" presStyleCnt="0"/>
      <dgm:spPr/>
    </dgm:pt>
    <dgm:pt modelId="{7D25A0AF-EDA7-41CC-BBF9-0238D23EAEC5}" type="pres">
      <dgm:prSet presAssocID="{38AC38C1-F093-4BD2-BBF0-F167201AAA3D}" presName="LevelTwoTextNode" presStyleLbl="node3" presStyleIdx="8" presStyleCnt="12">
        <dgm:presLayoutVars>
          <dgm:chPref val="3"/>
        </dgm:presLayoutVars>
      </dgm:prSet>
      <dgm:spPr/>
      <dgm:t>
        <a:bodyPr/>
        <a:lstStyle/>
        <a:p>
          <a:endParaRPr lang="en-US"/>
        </a:p>
      </dgm:t>
    </dgm:pt>
    <dgm:pt modelId="{0C859208-C049-4C3B-A989-606D8A9BFC46}" type="pres">
      <dgm:prSet presAssocID="{38AC38C1-F093-4BD2-BBF0-F167201AAA3D}" presName="level3hierChild" presStyleCnt="0"/>
      <dgm:spPr/>
    </dgm:pt>
    <dgm:pt modelId="{9AFBD7F3-73D8-4C1A-A018-FC5545AB56B7}" type="pres">
      <dgm:prSet presAssocID="{D4B4639D-420F-464E-9A3D-6252CA5EF77B}" presName="conn2-1" presStyleLbl="parChTrans1D3" presStyleIdx="9" presStyleCnt="12"/>
      <dgm:spPr/>
      <dgm:t>
        <a:bodyPr/>
        <a:lstStyle/>
        <a:p>
          <a:endParaRPr lang="en-US"/>
        </a:p>
      </dgm:t>
    </dgm:pt>
    <dgm:pt modelId="{D5FA5147-86D2-49AC-8CC4-F4037AB4700F}" type="pres">
      <dgm:prSet presAssocID="{D4B4639D-420F-464E-9A3D-6252CA5EF77B}" presName="connTx" presStyleLbl="parChTrans1D3" presStyleIdx="9" presStyleCnt="12"/>
      <dgm:spPr/>
      <dgm:t>
        <a:bodyPr/>
        <a:lstStyle/>
        <a:p>
          <a:endParaRPr lang="en-US"/>
        </a:p>
      </dgm:t>
    </dgm:pt>
    <dgm:pt modelId="{32BDDCA1-BB52-4983-B5FE-2E2978497787}" type="pres">
      <dgm:prSet presAssocID="{4EA53D6D-C610-4930-92F0-967C9482547B}" presName="root2" presStyleCnt="0"/>
      <dgm:spPr/>
    </dgm:pt>
    <dgm:pt modelId="{6D851A23-DEF7-4FDA-9C9D-3BE7ABB85A79}" type="pres">
      <dgm:prSet presAssocID="{4EA53D6D-C610-4930-92F0-967C9482547B}" presName="LevelTwoTextNode" presStyleLbl="node3" presStyleIdx="9" presStyleCnt="12">
        <dgm:presLayoutVars>
          <dgm:chPref val="3"/>
        </dgm:presLayoutVars>
      </dgm:prSet>
      <dgm:spPr/>
      <dgm:t>
        <a:bodyPr/>
        <a:lstStyle/>
        <a:p>
          <a:endParaRPr lang="en-US"/>
        </a:p>
      </dgm:t>
    </dgm:pt>
    <dgm:pt modelId="{76E4F971-2565-40C3-944F-54C0C1F09075}" type="pres">
      <dgm:prSet presAssocID="{4EA53D6D-C610-4930-92F0-967C9482547B}" presName="level3hierChild" presStyleCnt="0"/>
      <dgm:spPr/>
    </dgm:pt>
    <dgm:pt modelId="{07FF8980-869C-4D35-89DC-C25FC2944B58}" type="pres">
      <dgm:prSet presAssocID="{2749EAC0-0AD1-400A-A8C6-D80F8732DDCB}" presName="conn2-1" presStyleLbl="parChTrans1D3" presStyleIdx="10" presStyleCnt="12"/>
      <dgm:spPr/>
      <dgm:t>
        <a:bodyPr/>
        <a:lstStyle/>
        <a:p>
          <a:endParaRPr lang="en-US"/>
        </a:p>
      </dgm:t>
    </dgm:pt>
    <dgm:pt modelId="{177CB04B-D911-403B-B11F-AEE3F18ABB37}" type="pres">
      <dgm:prSet presAssocID="{2749EAC0-0AD1-400A-A8C6-D80F8732DDCB}" presName="connTx" presStyleLbl="parChTrans1D3" presStyleIdx="10" presStyleCnt="12"/>
      <dgm:spPr/>
      <dgm:t>
        <a:bodyPr/>
        <a:lstStyle/>
        <a:p>
          <a:endParaRPr lang="en-US"/>
        </a:p>
      </dgm:t>
    </dgm:pt>
    <dgm:pt modelId="{BE3AC4A0-5490-4C86-9B27-7B3E1C13FC77}" type="pres">
      <dgm:prSet presAssocID="{829B6D83-5D80-4468-BFC8-2761045B23EB}" presName="root2" presStyleCnt="0"/>
      <dgm:spPr/>
    </dgm:pt>
    <dgm:pt modelId="{46C7361E-C551-48A8-926D-489EC360A890}" type="pres">
      <dgm:prSet presAssocID="{829B6D83-5D80-4468-BFC8-2761045B23EB}" presName="LevelTwoTextNode" presStyleLbl="node3" presStyleIdx="10" presStyleCnt="12">
        <dgm:presLayoutVars>
          <dgm:chPref val="3"/>
        </dgm:presLayoutVars>
      </dgm:prSet>
      <dgm:spPr/>
      <dgm:t>
        <a:bodyPr/>
        <a:lstStyle/>
        <a:p>
          <a:endParaRPr lang="en-US"/>
        </a:p>
      </dgm:t>
    </dgm:pt>
    <dgm:pt modelId="{6E7B9B5A-CFAA-4E69-808F-5E1D5DBE7068}" type="pres">
      <dgm:prSet presAssocID="{829B6D83-5D80-4468-BFC8-2761045B23EB}" presName="level3hierChild" presStyleCnt="0"/>
      <dgm:spPr/>
    </dgm:pt>
    <dgm:pt modelId="{F4E2A428-6133-4082-9814-7200B96D42BE}" type="pres">
      <dgm:prSet presAssocID="{7EB99582-DA80-4424-80BA-4E66E4D65F5B}" presName="conn2-1" presStyleLbl="parChTrans1D3" presStyleIdx="11" presStyleCnt="12"/>
      <dgm:spPr/>
      <dgm:t>
        <a:bodyPr/>
        <a:lstStyle/>
        <a:p>
          <a:endParaRPr lang="en-US"/>
        </a:p>
      </dgm:t>
    </dgm:pt>
    <dgm:pt modelId="{9DF22FF3-4F6A-4C9A-A745-D25A62D47FAA}" type="pres">
      <dgm:prSet presAssocID="{7EB99582-DA80-4424-80BA-4E66E4D65F5B}" presName="connTx" presStyleLbl="parChTrans1D3" presStyleIdx="11" presStyleCnt="12"/>
      <dgm:spPr/>
      <dgm:t>
        <a:bodyPr/>
        <a:lstStyle/>
        <a:p>
          <a:endParaRPr lang="en-US"/>
        </a:p>
      </dgm:t>
    </dgm:pt>
    <dgm:pt modelId="{8DC35C0F-9D45-4908-8654-8F0973318687}" type="pres">
      <dgm:prSet presAssocID="{2F7540A4-3C44-45B8-A937-F80508EF88FA}" presName="root2" presStyleCnt="0"/>
      <dgm:spPr/>
    </dgm:pt>
    <dgm:pt modelId="{83DA7CB9-C067-4D7A-B12D-1E7E59853E5B}" type="pres">
      <dgm:prSet presAssocID="{2F7540A4-3C44-45B8-A937-F80508EF88FA}" presName="LevelTwoTextNode" presStyleLbl="node3" presStyleIdx="11" presStyleCnt="12">
        <dgm:presLayoutVars>
          <dgm:chPref val="3"/>
        </dgm:presLayoutVars>
      </dgm:prSet>
      <dgm:spPr/>
      <dgm:t>
        <a:bodyPr/>
        <a:lstStyle/>
        <a:p>
          <a:endParaRPr lang="en-US"/>
        </a:p>
      </dgm:t>
    </dgm:pt>
    <dgm:pt modelId="{68410E54-F2A9-40DB-97CD-88A502E1311D}" type="pres">
      <dgm:prSet presAssocID="{2F7540A4-3C44-45B8-A937-F80508EF88FA}" presName="level3hierChild" presStyleCnt="0"/>
      <dgm:spPr/>
    </dgm:pt>
  </dgm:ptLst>
  <dgm:cxnLst>
    <dgm:cxn modelId="{E09A341A-84CC-47EB-8D73-E9106E892511}" srcId="{529D44BC-1C1E-427F-96B8-E87D202C5C08}" destId="{829B6D83-5D80-4468-BFC8-2761045B23EB}" srcOrd="2" destOrd="0" parTransId="{2749EAC0-0AD1-400A-A8C6-D80F8732DDCB}" sibTransId="{1D60BF1E-1BA6-433B-9FB0-1E780D3300D7}"/>
    <dgm:cxn modelId="{1FB4B2D0-F40B-40B6-837E-2C773C4D0015}" type="presOf" srcId="{7EB99582-DA80-4424-80BA-4E66E4D65F5B}" destId="{9DF22FF3-4F6A-4C9A-A745-D25A62D47FAA}" srcOrd="1" destOrd="0" presId="urn:microsoft.com/office/officeart/2008/layout/HorizontalMultiLevelHierarchy#1"/>
    <dgm:cxn modelId="{288AB29B-9EF8-4A48-8AD7-50A8633AA237}" type="presOf" srcId="{2749EAC0-0AD1-400A-A8C6-D80F8732DDCB}" destId="{177CB04B-D911-403B-B11F-AEE3F18ABB37}" srcOrd="1" destOrd="0" presId="urn:microsoft.com/office/officeart/2008/layout/HorizontalMultiLevelHierarchy#1"/>
    <dgm:cxn modelId="{BC557BF3-5614-4012-98DE-DDE1C9E8AB57}" type="presOf" srcId="{DCB4A678-532E-4A1D-B722-A3E80769A286}" destId="{5E5B82A0-561C-476B-AD47-0B32DB8DD752}" srcOrd="1" destOrd="0" presId="urn:microsoft.com/office/officeart/2008/layout/HorizontalMultiLevelHierarchy#1"/>
    <dgm:cxn modelId="{798581E4-3392-4442-A925-B200FFCE15EC}" type="presOf" srcId="{499ECA54-5092-4CA6-A78E-9D0A5EA1149B}" destId="{0156A517-1C26-4230-B591-1ACBD69B3710}" srcOrd="0" destOrd="0" presId="urn:microsoft.com/office/officeart/2008/layout/HorizontalMultiLevelHierarchy#1"/>
    <dgm:cxn modelId="{3D39CED9-4E9B-469C-A337-7A1836076897}" srcId="{37DB77D0-96F2-412A-A397-C81CB6D581BB}" destId="{49BD2E7B-956C-4C48-9099-438E766FE9D9}" srcOrd="0" destOrd="0" parTransId="{C86D3572-A872-4CD6-B4E3-19E3C704B836}" sibTransId="{B48BD3B5-5ACE-422D-A322-4C25D0A815A4}"/>
    <dgm:cxn modelId="{C243D93C-71EF-4939-8791-007452F6E15E}" type="presOf" srcId="{BC004B44-701C-466C-B992-73602E7CC515}" destId="{0BE86401-8A75-4965-9125-EA3E53F46DFE}" srcOrd="0" destOrd="0" presId="urn:microsoft.com/office/officeart/2008/layout/HorizontalMultiLevelHierarchy#1"/>
    <dgm:cxn modelId="{C0555B48-5036-4053-BEAE-ABCBF588F209}" type="presOf" srcId="{F5BCDBA7-11EC-4C95-AF36-51378B8B8364}" destId="{943669C0-8D27-4922-9F80-CDABC6279B70}" srcOrd="1" destOrd="0" presId="urn:microsoft.com/office/officeart/2008/layout/HorizontalMultiLevelHierarchy#1"/>
    <dgm:cxn modelId="{14317038-5ED4-4C8F-BBBF-9A5DEDE09334}" type="presOf" srcId="{529D44BC-1C1E-427F-96B8-E87D202C5C08}" destId="{1EE3A703-22E2-405A-86FE-1E610DE152CB}" srcOrd="0" destOrd="0" presId="urn:microsoft.com/office/officeart/2008/layout/HorizontalMultiLevelHierarchy#1"/>
    <dgm:cxn modelId="{C85D092A-FE59-4242-99D5-888C5A97C77B}" type="presOf" srcId="{4EA53D6D-C610-4930-92F0-967C9482547B}" destId="{6D851A23-DEF7-4FDA-9C9D-3BE7ABB85A79}" srcOrd="0" destOrd="0" presId="urn:microsoft.com/office/officeart/2008/layout/HorizontalMultiLevelHierarchy#1"/>
    <dgm:cxn modelId="{2D30BC15-2DB5-4C3B-9218-AA4ABD519035}" srcId="{BC004B44-701C-466C-B992-73602E7CC515}" destId="{9173CDFE-835E-408B-94BA-BE1D4F53F2A5}" srcOrd="0" destOrd="0" parTransId="{F8F3CB21-E616-40D7-9012-8D1CE04BAD52}" sibTransId="{399FE06B-58E1-42D1-A285-91863979223C}"/>
    <dgm:cxn modelId="{3ABBD132-52A0-478F-B7FB-FD8200E745C6}" type="presOf" srcId="{8C481EED-A176-46D7-BC1F-6C2DBABE337C}" destId="{4A814BBD-E8BD-4D7B-AF90-CCFBA7237414}" srcOrd="1" destOrd="0" presId="urn:microsoft.com/office/officeart/2008/layout/HorizontalMultiLevelHierarchy#1"/>
    <dgm:cxn modelId="{A2A4BBD3-112B-44F0-8299-A3A7E2558313}" type="presOf" srcId="{DCB4A678-532E-4A1D-B722-A3E80769A286}" destId="{69809BC5-E125-40BF-8C06-97ACE8BF4FA2}" srcOrd="0" destOrd="0" presId="urn:microsoft.com/office/officeart/2008/layout/HorizontalMultiLevelHierarchy#1"/>
    <dgm:cxn modelId="{DCC24352-C675-4015-806B-728DFB2CBCD0}" srcId="{529D44BC-1C1E-427F-96B8-E87D202C5C08}" destId="{38AC38C1-F093-4BD2-BBF0-F167201AAA3D}" srcOrd="0" destOrd="0" parTransId="{F5BCDBA7-11EC-4C95-AF36-51378B8B8364}" sibTransId="{C3B68006-08EC-4D87-9E7C-EE1C2F76A4D0}"/>
    <dgm:cxn modelId="{5053033D-0BAF-44B0-8716-91B207BE2990}" type="presOf" srcId="{8C481EED-A176-46D7-BC1F-6C2DBABE337C}" destId="{DDD6E04A-A988-4CC0-B785-0CEFB2FC5C47}" srcOrd="0" destOrd="0" presId="urn:microsoft.com/office/officeart/2008/layout/HorizontalMultiLevelHierarchy#1"/>
    <dgm:cxn modelId="{738A669C-FD10-4531-8307-D3540FC4FD3E}" type="presOf" srcId="{49BD2E7B-956C-4C48-9099-438E766FE9D9}" destId="{D0393F7E-2E85-4E7A-9C0A-D391779918DB}" srcOrd="0" destOrd="0" presId="urn:microsoft.com/office/officeart/2008/layout/HorizontalMultiLevelHierarchy#1"/>
    <dgm:cxn modelId="{C1BBE920-571A-4A31-8D15-EE00C5C4E656}" srcId="{5461F283-13FD-43BC-88C1-5513B1E890E5}" destId="{499ECA54-5092-4CA6-A78E-9D0A5EA1149B}" srcOrd="1" destOrd="0" parTransId="{A7D7247E-630B-4C23-BDBD-CC15AB12D7CF}" sibTransId="{437AC0B7-546B-4F11-A984-DB45782F72E1}"/>
    <dgm:cxn modelId="{2D64979F-F61A-46E4-A1F9-A33A22531376}" srcId="{3E0AC684-E320-4A11-995E-E2F5D8A770E1}" destId="{BC004B44-701C-466C-B992-73602E7CC515}" srcOrd="0" destOrd="0" parTransId="{F59E7D19-B7B9-4F9E-A773-D8C96306E19A}" sibTransId="{A84DF8CD-49B5-48D1-8F3A-A8AC79AB240F}"/>
    <dgm:cxn modelId="{B9220A7D-C350-442A-969F-D3A3DB0F00D7}" srcId="{5461F283-13FD-43BC-88C1-5513B1E890E5}" destId="{040E356B-5175-44EE-9027-2DD3822D9956}" srcOrd="0" destOrd="0" parTransId="{91A9EAA7-BE61-4B5C-BF93-AA3BA18E4908}" sibTransId="{588CD8DD-D79E-4BDF-8302-1D4A2272CAE3}"/>
    <dgm:cxn modelId="{E596599B-E654-4D92-88FD-59DC32ACACAE}" srcId="{5461F283-13FD-43BC-88C1-5513B1E890E5}" destId="{57860C1A-3946-474B-B0A1-1E52632BE6CF}" srcOrd="2" destOrd="0" parTransId="{E6C6190C-62CB-4E65-A378-C36E641E4706}" sibTransId="{243EA9A8-9C1A-4E45-B008-C70C4F33D956}"/>
    <dgm:cxn modelId="{DF34859C-412D-4BF0-BA0A-B4A060AC20D5}" type="presOf" srcId="{3E0AC684-E320-4A11-995E-E2F5D8A770E1}" destId="{D6F8C1C4-5624-45AA-85A3-BE824823ABEE}" srcOrd="0" destOrd="0" presId="urn:microsoft.com/office/officeart/2008/layout/HorizontalMultiLevelHierarchy#1"/>
    <dgm:cxn modelId="{C32D42EF-0B60-417C-BFF1-25EF59631BF7}" type="presOf" srcId="{829B6D83-5D80-4468-BFC8-2761045B23EB}" destId="{46C7361E-C551-48A8-926D-489EC360A890}" srcOrd="0" destOrd="0" presId="urn:microsoft.com/office/officeart/2008/layout/HorizontalMultiLevelHierarchy#1"/>
    <dgm:cxn modelId="{71B8367E-3079-403A-B777-DC9169022271}" type="presOf" srcId="{CAE1634D-58BF-4A2C-9869-C5D913B5C38B}" destId="{AADE49C6-B329-446B-AF41-8F015B6A0A00}" srcOrd="1" destOrd="0" presId="urn:microsoft.com/office/officeart/2008/layout/HorizontalMultiLevelHierarchy#1"/>
    <dgm:cxn modelId="{C6685BB4-A220-48E3-9C88-8D1CFF4B67F0}" type="presOf" srcId="{756196F7-454B-4419-A2AF-24F675898E81}" destId="{88A75C35-205A-46BA-A6AD-EC9220148AF3}" srcOrd="1" destOrd="0" presId="urn:microsoft.com/office/officeart/2008/layout/HorizontalMultiLevelHierarchy#1"/>
    <dgm:cxn modelId="{936DE231-3EF0-4DBD-AAB4-F35ED220795B}" srcId="{BC004B44-701C-466C-B992-73602E7CC515}" destId="{529D44BC-1C1E-427F-96B8-E87D202C5C08}" srcOrd="3" destOrd="0" parTransId="{8C481EED-A176-46D7-BC1F-6C2DBABE337C}" sibTransId="{CE73795C-B4EB-4A66-BFC5-C6C1AA7A7DAB}"/>
    <dgm:cxn modelId="{99E9D061-1042-43E0-ADCC-2D013E7E5633}" type="presOf" srcId="{38AC38C1-F093-4BD2-BBF0-F167201AAA3D}" destId="{7D25A0AF-EDA7-41CC-BBF9-0238D23EAEC5}" srcOrd="0" destOrd="0" presId="urn:microsoft.com/office/officeart/2008/layout/HorizontalMultiLevelHierarchy#1"/>
    <dgm:cxn modelId="{9D4190A0-5415-41A2-96D9-4BA96427060F}" srcId="{9173CDFE-835E-408B-94BA-BE1D4F53F2A5}" destId="{DF045411-4C33-40E3-8CCB-774B4FF0E066}" srcOrd="1" destOrd="0" parTransId="{DCB4A678-532E-4A1D-B722-A3E80769A286}" sibTransId="{3A08D23E-1116-4520-95B9-7977151FDD83}"/>
    <dgm:cxn modelId="{F747124E-876F-48DE-8A00-148FD5906BDD}" type="presOf" srcId="{2F7540A4-3C44-45B8-A937-F80508EF88FA}" destId="{83DA7CB9-C067-4D7A-B12D-1E7E59853E5B}" srcOrd="0" destOrd="0" presId="urn:microsoft.com/office/officeart/2008/layout/HorizontalMultiLevelHierarchy#1"/>
    <dgm:cxn modelId="{BF2EDEB1-CDC0-42F8-9F03-4B4DF8905B60}" type="presOf" srcId="{91A9EAA7-BE61-4B5C-BF93-AA3BA18E4908}" destId="{E78B0D15-F60C-4CE8-BC37-00CCCE5BB6BB}" srcOrd="1" destOrd="0" presId="urn:microsoft.com/office/officeart/2008/layout/HorizontalMultiLevelHierarchy#1"/>
    <dgm:cxn modelId="{19831A05-4E55-4232-A838-F0215D4E8065}" type="presOf" srcId="{F8F3CB21-E616-40D7-9012-8D1CE04BAD52}" destId="{719EE36F-04B8-4579-8336-94220F56C27D}" srcOrd="1" destOrd="0" presId="urn:microsoft.com/office/officeart/2008/layout/HorizontalMultiLevelHierarchy#1"/>
    <dgm:cxn modelId="{2F0E79DB-7F3A-43BD-99A3-C48A134C7095}" type="presOf" srcId="{CAE1634D-58BF-4A2C-9869-C5D913B5C38B}" destId="{1F471710-8DED-4763-8CA1-E95CB9C5EF78}" srcOrd="0" destOrd="0" presId="urn:microsoft.com/office/officeart/2008/layout/HorizontalMultiLevelHierarchy#1"/>
    <dgm:cxn modelId="{80CD1BB7-6BE9-46C2-A350-4918B7E0D6AF}" type="presOf" srcId="{E6C6190C-62CB-4E65-A378-C36E641E4706}" destId="{25355C09-7ACA-421E-9D26-0A9D6653955F}" srcOrd="1" destOrd="0" presId="urn:microsoft.com/office/officeart/2008/layout/HorizontalMultiLevelHierarchy#1"/>
    <dgm:cxn modelId="{81512682-18D3-4BA6-A506-A134633C1447}" srcId="{529D44BC-1C1E-427F-96B8-E87D202C5C08}" destId="{4EA53D6D-C610-4930-92F0-967C9482547B}" srcOrd="1" destOrd="0" parTransId="{D4B4639D-420F-464E-9A3D-6252CA5EF77B}" sibTransId="{76B3C82F-AD59-4898-9B75-BF9516291CE3}"/>
    <dgm:cxn modelId="{6506A0EE-45AF-4564-9B0A-CB0AD848E60C}" type="presOf" srcId="{D4B4639D-420F-464E-9A3D-6252CA5EF77B}" destId="{9AFBD7F3-73D8-4C1A-A018-FC5545AB56B7}" srcOrd="0" destOrd="0" presId="urn:microsoft.com/office/officeart/2008/layout/HorizontalMultiLevelHierarchy#1"/>
    <dgm:cxn modelId="{F00E8D8A-8EFF-4DFE-8BB9-A1BB07247E31}" type="presOf" srcId="{57860C1A-3946-474B-B0A1-1E52632BE6CF}" destId="{0B831E05-6040-44B2-95CA-27E49B354541}" srcOrd="0" destOrd="0" presId="urn:microsoft.com/office/officeart/2008/layout/HorizontalMultiLevelHierarchy#1"/>
    <dgm:cxn modelId="{B22F29A0-B6F3-43D8-9C37-7F922C493501}" type="presOf" srcId="{040E356B-5175-44EE-9027-2DD3822D9956}" destId="{4F5A4A6B-1571-42D1-80A2-A081F07A2E9B}" srcOrd="0" destOrd="0" presId="urn:microsoft.com/office/officeart/2008/layout/HorizontalMultiLevelHierarchy#1"/>
    <dgm:cxn modelId="{1380E3C5-C01B-4F06-83DB-E529D11A2753}" type="presOf" srcId="{29F6D2C7-E1D3-482E-97F7-20111E4AD049}" destId="{5BF11A53-B1D2-4AD5-9844-3535AB1E7621}" srcOrd="0" destOrd="0" presId="urn:microsoft.com/office/officeart/2008/layout/HorizontalMultiLevelHierarchy#1"/>
    <dgm:cxn modelId="{700BE4CF-328A-4383-B868-97C85C16B4ED}" type="presOf" srcId="{7EB99582-DA80-4424-80BA-4E66E4D65F5B}" destId="{F4E2A428-6133-4082-9814-7200B96D42BE}" srcOrd="0" destOrd="0" presId="urn:microsoft.com/office/officeart/2008/layout/HorizontalMultiLevelHierarchy#1"/>
    <dgm:cxn modelId="{A1586B4D-F949-4EE9-A8BF-502121C591F5}" type="presOf" srcId="{91A9EAA7-BE61-4B5C-BF93-AA3BA18E4908}" destId="{95F53013-BD22-4098-ACF4-02B195285F90}" srcOrd="0" destOrd="0" presId="urn:microsoft.com/office/officeart/2008/layout/HorizontalMultiLevelHierarchy#1"/>
    <dgm:cxn modelId="{F6C6EEC0-C825-47CE-8388-420B5EF0B79E}" type="presOf" srcId="{D4B4639D-420F-464E-9A3D-6252CA5EF77B}" destId="{D5FA5147-86D2-49AC-8CC4-F4037AB4700F}" srcOrd="1" destOrd="0" presId="urn:microsoft.com/office/officeart/2008/layout/HorizontalMultiLevelHierarchy#1"/>
    <dgm:cxn modelId="{E3818005-E378-4157-8CBB-32EF7B1E8E7A}" srcId="{5461F283-13FD-43BC-88C1-5513B1E890E5}" destId="{0FEB96CA-FB34-46B5-82FD-B2DFD4B41278}" srcOrd="3" destOrd="0" parTransId="{756196F7-454B-4419-A2AF-24F675898E81}" sibTransId="{D4FB64C1-D777-4095-A3DB-31CD4201866D}"/>
    <dgm:cxn modelId="{56FBDCFD-CB38-4A22-A981-F8D76F5015CB}" type="presOf" srcId="{A7D7247E-630B-4C23-BDBD-CC15AB12D7CF}" destId="{B090422E-5D2E-4F27-ACBD-FFDBA2C1E122}" srcOrd="0" destOrd="0" presId="urn:microsoft.com/office/officeart/2008/layout/HorizontalMultiLevelHierarchy#1"/>
    <dgm:cxn modelId="{88F2C5C2-D784-4B0F-8FE5-2AEF2EA543F1}" type="presOf" srcId="{37DB77D0-96F2-412A-A397-C81CB6D581BB}" destId="{C94EEA7E-D913-403A-A786-A3A375262AD4}" srcOrd="0" destOrd="0" presId="urn:microsoft.com/office/officeart/2008/layout/HorizontalMultiLevelHierarchy#1"/>
    <dgm:cxn modelId="{2E2DE864-F955-4303-B082-DBFA6A4DC405}" type="presOf" srcId="{F8F3CB21-E616-40D7-9012-8D1CE04BAD52}" destId="{112FCACD-B7AB-41D3-B4EA-DBB42CCC0CF1}" srcOrd="0" destOrd="0" presId="urn:microsoft.com/office/officeart/2008/layout/HorizontalMultiLevelHierarchy#1"/>
    <dgm:cxn modelId="{2B8A22EB-AF1C-41A2-BC43-0C62E7F9CEB4}" type="presOf" srcId="{C86D3572-A872-4CD6-B4E3-19E3C704B836}" destId="{D96DBC6F-FE8F-4D1C-B91D-BDEC1E57D9DC}" srcOrd="0" destOrd="0" presId="urn:microsoft.com/office/officeart/2008/layout/HorizontalMultiLevelHierarchy#1"/>
    <dgm:cxn modelId="{8653F2DE-5779-4486-98FC-E428E405A05A}" type="presOf" srcId="{756196F7-454B-4419-A2AF-24F675898E81}" destId="{8FD88855-5317-425D-8C82-A4F0D96714B0}" srcOrd="0" destOrd="0" presId="urn:microsoft.com/office/officeart/2008/layout/HorizontalMultiLevelHierarchy#1"/>
    <dgm:cxn modelId="{A8C13746-BE3D-4A6E-9870-C60485C33846}" type="presOf" srcId="{DF045411-4C33-40E3-8CCB-774B4FF0E066}" destId="{6DBE243B-B894-4428-AD4D-E5B7AC9506C3}" srcOrd="0" destOrd="0" presId="urn:microsoft.com/office/officeart/2008/layout/HorizontalMultiLevelHierarchy#1"/>
    <dgm:cxn modelId="{C1871928-9F6A-4C34-964C-8ED5E53EA2AC}" srcId="{BC004B44-701C-466C-B992-73602E7CC515}" destId="{37DB77D0-96F2-412A-A397-C81CB6D581BB}" srcOrd="1" destOrd="0" parTransId="{CAE1634D-58BF-4A2C-9869-C5D913B5C38B}" sibTransId="{23211DDB-4816-420B-8E38-D7BEF58EA2C3}"/>
    <dgm:cxn modelId="{7D2C19D7-41E3-43B7-A014-73F1D96EFA94}" type="presOf" srcId="{2749EAC0-0AD1-400A-A8C6-D80F8732DDCB}" destId="{07FF8980-869C-4D35-89DC-C25FC2944B58}" srcOrd="0" destOrd="0" presId="urn:microsoft.com/office/officeart/2008/layout/HorizontalMultiLevelHierarchy#1"/>
    <dgm:cxn modelId="{CEB375A7-5CBD-4E7D-9921-4DA735D49ACF}" type="presOf" srcId="{0FEB96CA-FB34-46B5-82FD-B2DFD4B41278}" destId="{E8BBEDA3-4699-4622-B6BC-CC28165D1B72}" srcOrd="0" destOrd="0" presId="urn:microsoft.com/office/officeart/2008/layout/HorizontalMultiLevelHierarchy#1"/>
    <dgm:cxn modelId="{1DA72B48-21FC-4682-AB0C-41D9B0E18FD6}" type="presOf" srcId="{6D5C4143-4E7E-4E8C-880A-1031B0345F96}" destId="{7A7C568D-D75C-4DAA-9D95-0DBBC009BEB8}" srcOrd="0" destOrd="0" presId="urn:microsoft.com/office/officeart/2008/layout/HorizontalMultiLevelHierarchy#1"/>
    <dgm:cxn modelId="{94182802-9995-4008-B424-64A3292306A2}" type="presOf" srcId="{B31AE35A-7A2F-4986-BD46-9D83620DE164}" destId="{FAC6A414-5EB1-4F19-900C-182C626D83DC}" srcOrd="0" destOrd="0" presId="urn:microsoft.com/office/officeart/2008/layout/HorizontalMultiLevelHierarchy#1"/>
    <dgm:cxn modelId="{B2EBB7C4-6779-4B70-9599-8556BDD3E12F}" srcId="{37DB77D0-96F2-412A-A397-C81CB6D581BB}" destId="{8030AC9B-3FB2-488A-8FB4-5C0E44580565}" srcOrd="1" destOrd="0" parTransId="{29F6D2C7-E1D3-482E-97F7-20111E4AD049}" sibTransId="{9E4F79AC-8C63-47D9-AE04-B09689DE1416}"/>
    <dgm:cxn modelId="{45909BED-DC61-4BD7-A878-902289150087}" type="presOf" srcId="{9173CDFE-835E-408B-94BA-BE1D4F53F2A5}" destId="{DB649188-E76E-4A9C-BA86-CCBC814F64B4}" srcOrd="0" destOrd="0" presId="urn:microsoft.com/office/officeart/2008/layout/HorizontalMultiLevelHierarchy#1"/>
    <dgm:cxn modelId="{DA95A02A-F38D-4A90-B2DE-300C0AB4AF9E}" type="presOf" srcId="{C86D3572-A872-4CD6-B4E3-19E3C704B836}" destId="{44AD5542-1185-4AEB-9E07-8503884F1CFF}" srcOrd="1" destOrd="0" presId="urn:microsoft.com/office/officeart/2008/layout/HorizontalMultiLevelHierarchy#1"/>
    <dgm:cxn modelId="{67BF4895-9749-4983-9D50-F57CB5B9254E}" srcId="{9173CDFE-835E-408B-94BA-BE1D4F53F2A5}" destId="{6D5C4143-4E7E-4E8C-880A-1031B0345F96}" srcOrd="0" destOrd="0" parTransId="{B31AE35A-7A2F-4986-BD46-9D83620DE164}" sibTransId="{E5A27E0A-E46B-4AF7-991D-C2DDFB77AFDE}"/>
    <dgm:cxn modelId="{B09DA3FA-D55B-4845-9D12-B6C4008210FD}" type="presOf" srcId="{8030AC9B-3FB2-488A-8FB4-5C0E44580565}" destId="{02169305-E72B-44E4-8F2A-C3EBB990F4D5}" srcOrd="0" destOrd="0" presId="urn:microsoft.com/office/officeart/2008/layout/HorizontalMultiLevelHierarchy#1"/>
    <dgm:cxn modelId="{D14335C7-9211-421C-A3C8-06B0AADDEB8F}" type="presOf" srcId="{29F6D2C7-E1D3-482E-97F7-20111E4AD049}" destId="{AC5C1E20-FF64-4076-B928-BF387C3D1991}" srcOrd="1" destOrd="0" presId="urn:microsoft.com/office/officeart/2008/layout/HorizontalMultiLevelHierarchy#1"/>
    <dgm:cxn modelId="{8186403E-456D-4F91-85B9-05953CF21751}" type="presOf" srcId="{F5BCDBA7-11EC-4C95-AF36-51378B8B8364}" destId="{D7DC9BC0-A3B1-42B8-B2A3-F52E1AE57442}" srcOrd="0" destOrd="0" presId="urn:microsoft.com/office/officeart/2008/layout/HorizontalMultiLevelHierarchy#1"/>
    <dgm:cxn modelId="{D5DBC686-7DE2-48F0-8091-CBDEB2E193FA}" type="presOf" srcId="{5461F283-13FD-43BC-88C1-5513B1E890E5}" destId="{5A8A027A-4B98-422F-AA0A-DB613325715D}" srcOrd="0" destOrd="0" presId="urn:microsoft.com/office/officeart/2008/layout/HorizontalMultiLevelHierarchy#1"/>
    <dgm:cxn modelId="{F57F2E70-28D2-41A0-B950-193EC574DF42}" type="presOf" srcId="{B31AE35A-7A2F-4986-BD46-9D83620DE164}" destId="{042A92A4-612B-4302-88D1-981197390D89}" srcOrd="1" destOrd="0" presId="urn:microsoft.com/office/officeart/2008/layout/HorizontalMultiLevelHierarchy#1"/>
    <dgm:cxn modelId="{11A28648-3DCB-4232-9F26-4BE73DEBF481}" type="presOf" srcId="{D9F9315C-D926-409D-B3F0-36FCF620EACD}" destId="{60BBE710-39D7-4045-AC6E-E3C4FFE80AC3}" srcOrd="0" destOrd="0" presId="urn:microsoft.com/office/officeart/2008/layout/HorizontalMultiLevelHierarchy#1"/>
    <dgm:cxn modelId="{531570F2-0E49-4868-8C9E-50F7DF2A4977}" type="presOf" srcId="{D9F9315C-D926-409D-B3F0-36FCF620EACD}" destId="{5EF98CEF-D971-413C-A7D8-60A3EE5C4780}" srcOrd="1" destOrd="0" presId="urn:microsoft.com/office/officeart/2008/layout/HorizontalMultiLevelHierarchy#1"/>
    <dgm:cxn modelId="{32D01B76-3437-4632-9B9E-6218283E9250}" type="presOf" srcId="{E6C6190C-62CB-4E65-A378-C36E641E4706}" destId="{4A462AF3-F233-4006-8516-04C48C634934}" srcOrd="0" destOrd="0" presId="urn:microsoft.com/office/officeart/2008/layout/HorizontalMultiLevelHierarchy#1"/>
    <dgm:cxn modelId="{315E16FC-4D4F-4501-B4FA-0095631ACA50}" srcId="{529D44BC-1C1E-427F-96B8-E87D202C5C08}" destId="{2F7540A4-3C44-45B8-A937-F80508EF88FA}" srcOrd="3" destOrd="0" parTransId="{7EB99582-DA80-4424-80BA-4E66E4D65F5B}" sibTransId="{A5820566-A7AF-4E7B-8FA1-19FA10B41937}"/>
    <dgm:cxn modelId="{1F154C67-273A-4A5E-8DE5-6AE809CCBE3A}" type="presOf" srcId="{A7D7247E-630B-4C23-BDBD-CC15AB12D7CF}" destId="{804A858A-D25E-4BAD-BE1C-541649731FD2}" srcOrd="1" destOrd="0" presId="urn:microsoft.com/office/officeart/2008/layout/HorizontalMultiLevelHierarchy#1"/>
    <dgm:cxn modelId="{4DDF2310-6ECA-4B5F-A8FE-9F7F50559D4F}" srcId="{BC004B44-701C-466C-B992-73602E7CC515}" destId="{5461F283-13FD-43BC-88C1-5513B1E890E5}" srcOrd="2" destOrd="0" parTransId="{D9F9315C-D926-409D-B3F0-36FCF620EACD}" sibTransId="{97F9B004-EDB2-4E43-9B3A-BC1FE64E58F3}"/>
    <dgm:cxn modelId="{A42DA9D5-FE38-437E-875D-017200384993}" type="presParOf" srcId="{D6F8C1C4-5624-45AA-85A3-BE824823ABEE}" destId="{36791DDB-B867-4ECD-8CC0-C3F61EA080C6}" srcOrd="0" destOrd="0" presId="urn:microsoft.com/office/officeart/2008/layout/HorizontalMultiLevelHierarchy#1"/>
    <dgm:cxn modelId="{AD54162F-C3D7-497B-9E73-566E33C666DC}" type="presParOf" srcId="{36791DDB-B867-4ECD-8CC0-C3F61EA080C6}" destId="{0BE86401-8A75-4965-9125-EA3E53F46DFE}" srcOrd="0" destOrd="0" presId="urn:microsoft.com/office/officeart/2008/layout/HorizontalMultiLevelHierarchy#1"/>
    <dgm:cxn modelId="{5A63C630-C16E-4353-ADF7-6E68542E9C62}" type="presParOf" srcId="{36791DDB-B867-4ECD-8CC0-C3F61EA080C6}" destId="{E9A17411-C1B6-4423-9682-E560907C2F7B}" srcOrd="1" destOrd="0" presId="urn:microsoft.com/office/officeart/2008/layout/HorizontalMultiLevelHierarchy#1"/>
    <dgm:cxn modelId="{033DA0A1-46E4-49CC-8441-9671C4AC1FCC}" type="presParOf" srcId="{E9A17411-C1B6-4423-9682-E560907C2F7B}" destId="{112FCACD-B7AB-41D3-B4EA-DBB42CCC0CF1}" srcOrd="0" destOrd="0" presId="urn:microsoft.com/office/officeart/2008/layout/HorizontalMultiLevelHierarchy#1"/>
    <dgm:cxn modelId="{B0D8942B-A3EA-4697-A501-86F3C0AD7D42}" type="presParOf" srcId="{112FCACD-B7AB-41D3-B4EA-DBB42CCC0CF1}" destId="{719EE36F-04B8-4579-8336-94220F56C27D}" srcOrd="0" destOrd="0" presId="urn:microsoft.com/office/officeart/2008/layout/HorizontalMultiLevelHierarchy#1"/>
    <dgm:cxn modelId="{7E22632B-2A0B-45FB-90CF-B23D08437B65}" type="presParOf" srcId="{E9A17411-C1B6-4423-9682-E560907C2F7B}" destId="{C45E7C67-9805-48A4-9E89-D72226C0638B}" srcOrd="1" destOrd="0" presId="urn:microsoft.com/office/officeart/2008/layout/HorizontalMultiLevelHierarchy#1"/>
    <dgm:cxn modelId="{C45069E7-7D54-41E8-AF68-69955A13C72F}" type="presParOf" srcId="{C45E7C67-9805-48A4-9E89-D72226C0638B}" destId="{DB649188-E76E-4A9C-BA86-CCBC814F64B4}" srcOrd="0" destOrd="0" presId="urn:microsoft.com/office/officeart/2008/layout/HorizontalMultiLevelHierarchy#1"/>
    <dgm:cxn modelId="{A7ACE726-2D08-4941-A0B9-7CEF96B5CC8E}" type="presParOf" srcId="{C45E7C67-9805-48A4-9E89-D72226C0638B}" destId="{C37AA4DC-CEAC-4B27-A65B-19C0FECDAE80}" srcOrd="1" destOrd="0" presId="urn:microsoft.com/office/officeart/2008/layout/HorizontalMultiLevelHierarchy#1"/>
    <dgm:cxn modelId="{23F21C43-8F6E-43B3-B21F-05D9F54FB021}" type="presParOf" srcId="{C37AA4DC-CEAC-4B27-A65B-19C0FECDAE80}" destId="{FAC6A414-5EB1-4F19-900C-182C626D83DC}" srcOrd="0" destOrd="0" presId="urn:microsoft.com/office/officeart/2008/layout/HorizontalMultiLevelHierarchy#1"/>
    <dgm:cxn modelId="{15384BA9-4961-4A87-9F03-3D634F5C5A29}" type="presParOf" srcId="{FAC6A414-5EB1-4F19-900C-182C626D83DC}" destId="{042A92A4-612B-4302-88D1-981197390D89}" srcOrd="0" destOrd="0" presId="urn:microsoft.com/office/officeart/2008/layout/HorizontalMultiLevelHierarchy#1"/>
    <dgm:cxn modelId="{5F30E693-2B40-470D-8B90-453235CD140A}" type="presParOf" srcId="{C37AA4DC-CEAC-4B27-A65B-19C0FECDAE80}" destId="{A16D974E-403C-4110-93F5-6BF9DE19659E}" srcOrd="1" destOrd="0" presId="urn:microsoft.com/office/officeart/2008/layout/HorizontalMultiLevelHierarchy#1"/>
    <dgm:cxn modelId="{128838BD-60B2-4546-B4AC-EC977F02A303}" type="presParOf" srcId="{A16D974E-403C-4110-93F5-6BF9DE19659E}" destId="{7A7C568D-D75C-4DAA-9D95-0DBBC009BEB8}" srcOrd="0" destOrd="0" presId="urn:microsoft.com/office/officeart/2008/layout/HorizontalMultiLevelHierarchy#1"/>
    <dgm:cxn modelId="{7C615E9A-710B-4C3E-B6FE-A0AF4D8C952F}" type="presParOf" srcId="{A16D974E-403C-4110-93F5-6BF9DE19659E}" destId="{184A1C97-2A16-4BB5-90DF-94B652122E9B}" srcOrd="1" destOrd="0" presId="urn:microsoft.com/office/officeart/2008/layout/HorizontalMultiLevelHierarchy#1"/>
    <dgm:cxn modelId="{9FAF6B7E-0EAF-450A-88CD-35EA6C6CF3DE}" type="presParOf" srcId="{C37AA4DC-CEAC-4B27-A65B-19C0FECDAE80}" destId="{69809BC5-E125-40BF-8C06-97ACE8BF4FA2}" srcOrd="2" destOrd="0" presId="urn:microsoft.com/office/officeart/2008/layout/HorizontalMultiLevelHierarchy#1"/>
    <dgm:cxn modelId="{E956AA23-1DCD-4703-9D3C-67D646792E22}" type="presParOf" srcId="{69809BC5-E125-40BF-8C06-97ACE8BF4FA2}" destId="{5E5B82A0-561C-476B-AD47-0B32DB8DD752}" srcOrd="0" destOrd="0" presId="urn:microsoft.com/office/officeart/2008/layout/HorizontalMultiLevelHierarchy#1"/>
    <dgm:cxn modelId="{7568A22F-0216-4DEF-BD09-CBE33F0702EE}" type="presParOf" srcId="{C37AA4DC-CEAC-4B27-A65B-19C0FECDAE80}" destId="{B5E86674-7696-4565-BAFD-A2E758F4917A}" srcOrd="3" destOrd="0" presId="urn:microsoft.com/office/officeart/2008/layout/HorizontalMultiLevelHierarchy#1"/>
    <dgm:cxn modelId="{B8D929EE-D669-4132-85A2-D4B89FFEFF95}" type="presParOf" srcId="{B5E86674-7696-4565-BAFD-A2E758F4917A}" destId="{6DBE243B-B894-4428-AD4D-E5B7AC9506C3}" srcOrd="0" destOrd="0" presId="urn:microsoft.com/office/officeart/2008/layout/HorizontalMultiLevelHierarchy#1"/>
    <dgm:cxn modelId="{82A49EE1-B052-4556-8CF2-AEA978140989}" type="presParOf" srcId="{B5E86674-7696-4565-BAFD-A2E758F4917A}" destId="{90DE0C8E-FD14-4472-8E1E-4C7157769ACD}" srcOrd="1" destOrd="0" presId="urn:microsoft.com/office/officeart/2008/layout/HorizontalMultiLevelHierarchy#1"/>
    <dgm:cxn modelId="{8CE95C52-AD77-4AAF-8483-D41502A1F75A}" type="presParOf" srcId="{E9A17411-C1B6-4423-9682-E560907C2F7B}" destId="{1F471710-8DED-4763-8CA1-E95CB9C5EF78}" srcOrd="2" destOrd="0" presId="urn:microsoft.com/office/officeart/2008/layout/HorizontalMultiLevelHierarchy#1"/>
    <dgm:cxn modelId="{3D3D4E96-D240-4358-975F-E509765C303E}" type="presParOf" srcId="{1F471710-8DED-4763-8CA1-E95CB9C5EF78}" destId="{AADE49C6-B329-446B-AF41-8F015B6A0A00}" srcOrd="0" destOrd="0" presId="urn:microsoft.com/office/officeart/2008/layout/HorizontalMultiLevelHierarchy#1"/>
    <dgm:cxn modelId="{070B52A5-ACBC-407C-A7DB-4427CED2E46E}" type="presParOf" srcId="{E9A17411-C1B6-4423-9682-E560907C2F7B}" destId="{0CCA65CF-522E-4D0E-A92C-54E9A9BCDABC}" srcOrd="3" destOrd="0" presId="urn:microsoft.com/office/officeart/2008/layout/HorizontalMultiLevelHierarchy#1"/>
    <dgm:cxn modelId="{87A1FC15-780A-450D-A266-A04D3BC84A6A}" type="presParOf" srcId="{0CCA65CF-522E-4D0E-A92C-54E9A9BCDABC}" destId="{C94EEA7E-D913-403A-A786-A3A375262AD4}" srcOrd="0" destOrd="0" presId="urn:microsoft.com/office/officeart/2008/layout/HorizontalMultiLevelHierarchy#1"/>
    <dgm:cxn modelId="{130D74D0-1059-46E1-BEBC-49C1591188A2}" type="presParOf" srcId="{0CCA65CF-522E-4D0E-A92C-54E9A9BCDABC}" destId="{4FEAF990-45D5-4B42-BCCF-E0AEE8C0E9AF}" srcOrd="1" destOrd="0" presId="urn:microsoft.com/office/officeart/2008/layout/HorizontalMultiLevelHierarchy#1"/>
    <dgm:cxn modelId="{CC6EA1CE-793A-4082-A79B-75FA6535AF77}" type="presParOf" srcId="{4FEAF990-45D5-4B42-BCCF-E0AEE8C0E9AF}" destId="{D96DBC6F-FE8F-4D1C-B91D-BDEC1E57D9DC}" srcOrd="0" destOrd="0" presId="urn:microsoft.com/office/officeart/2008/layout/HorizontalMultiLevelHierarchy#1"/>
    <dgm:cxn modelId="{80D6F695-E3F9-42E2-8348-642E80991874}" type="presParOf" srcId="{D96DBC6F-FE8F-4D1C-B91D-BDEC1E57D9DC}" destId="{44AD5542-1185-4AEB-9E07-8503884F1CFF}" srcOrd="0" destOrd="0" presId="urn:microsoft.com/office/officeart/2008/layout/HorizontalMultiLevelHierarchy#1"/>
    <dgm:cxn modelId="{09638A43-DB97-48A9-9A48-537E8B1A2365}" type="presParOf" srcId="{4FEAF990-45D5-4B42-BCCF-E0AEE8C0E9AF}" destId="{E28EC211-10F0-400C-A263-22250CE5C7BD}" srcOrd="1" destOrd="0" presId="urn:microsoft.com/office/officeart/2008/layout/HorizontalMultiLevelHierarchy#1"/>
    <dgm:cxn modelId="{2772DD8F-24DC-405F-A0CF-1249C8342174}" type="presParOf" srcId="{E28EC211-10F0-400C-A263-22250CE5C7BD}" destId="{D0393F7E-2E85-4E7A-9C0A-D391779918DB}" srcOrd="0" destOrd="0" presId="urn:microsoft.com/office/officeart/2008/layout/HorizontalMultiLevelHierarchy#1"/>
    <dgm:cxn modelId="{8C7B7846-362A-4615-9B3C-55A75B37AA26}" type="presParOf" srcId="{E28EC211-10F0-400C-A263-22250CE5C7BD}" destId="{A4342617-0914-4DD2-897C-6AE1D2FC1655}" srcOrd="1" destOrd="0" presId="urn:microsoft.com/office/officeart/2008/layout/HorizontalMultiLevelHierarchy#1"/>
    <dgm:cxn modelId="{3DCDF42C-27B3-49EC-8544-3CAE87D44896}" type="presParOf" srcId="{4FEAF990-45D5-4B42-BCCF-E0AEE8C0E9AF}" destId="{5BF11A53-B1D2-4AD5-9844-3535AB1E7621}" srcOrd="2" destOrd="0" presId="urn:microsoft.com/office/officeart/2008/layout/HorizontalMultiLevelHierarchy#1"/>
    <dgm:cxn modelId="{CD82DB54-C6C7-4B2C-8026-9D57291D46F2}" type="presParOf" srcId="{5BF11A53-B1D2-4AD5-9844-3535AB1E7621}" destId="{AC5C1E20-FF64-4076-B928-BF387C3D1991}" srcOrd="0" destOrd="0" presId="urn:microsoft.com/office/officeart/2008/layout/HorizontalMultiLevelHierarchy#1"/>
    <dgm:cxn modelId="{53BB779D-844B-471F-B235-E3CA99A1FAEF}" type="presParOf" srcId="{4FEAF990-45D5-4B42-BCCF-E0AEE8C0E9AF}" destId="{EC646A69-3753-4AED-8A95-A8C3AD8C0FCE}" srcOrd="3" destOrd="0" presId="urn:microsoft.com/office/officeart/2008/layout/HorizontalMultiLevelHierarchy#1"/>
    <dgm:cxn modelId="{B6B0231C-5684-4D8F-A956-436C5A0ED8B1}" type="presParOf" srcId="{EC646A69-3753-4AED-8A95-A8C3AD8C0FCE}" destId="{02169305-E72B-44E4-8F2A-C3EBB990F4D5}" srcOrd="0" destOrd="0" presId="urn:microsoft.com/office/officeart/2008/layout/HorizontalMultiLevelHierarchy#1"/>
    <dgm:cxn modelId="{67F1213A-DCDD-434A-B0CA-2011220819DC}" type="presParOf" srcId="{EC646A69-3753-4AED-8A95-A8C3AD8C0FCE}" destId="{61E082A4-1CED-42F4-9815-F038FA924341}" srcOrd="1" destOrd="0" presId="urn:microsoft.com/office/officeart/2008/layout/HorizontalMultiLevelHierarchy#1"/>
    <dgm:cxn modelId="{4FA8ABDC-24A5-4E1C-BBA7-81376E750B84}" type="presParOf" srcId="{E9A17411-C1B6-4423-9682-E560907C2F7B}" destId="{60BBE710-39D7-4045-AC6E-E3C4FFE80AC3}" srcOrd="4" destOrd="0" presId="urn:microsoft.com/office/officeart/2008/layout/HorizontalMultiLevelHierarchy#1"/>
    <dgm:cxn modelId="{CD759613-BA91-43F2-B308-BE0DCB08F74F}" type="presParOf" srcId="{60BBE710-39D7-4045-AC6E-E3C4FFE80AC3}" destId="{5EF98CEF-D971-413C-A7D8-60A3EE5C4780}" srcOrd="0" destOrd="0" presId="urn:microsoft.com/office/officeart/2008/layout/HorizontalMultiLevelHierarchy#1"/>
    <dgm:cxn modelId="{7EB61DA2-B190-46B5-B160-C64BE360A326}" type="presParOf" srcId="{E9A17411-C1B6-4423-9682-E560907C2F7B}" destId="{1E47C70A-57B7-4319-B0DA-32B8B9E8AE20}" srcOrd="5" destOrd="0" presId="urn:microsoft.com/office/officeart/2008/layout/HorizontalMultiLevelHierarchy#1"/>
    <dgm:cxn modelId="{F775DB20-05CF-4CE2-9587-EDDF62FFB0BA}" type="presParOf" srcId="{1E47C70A-57B7-4319-B0DA-32B8B9E8AE20}" destId="{5A8A027A-4B98-422F-AA0A-DB613325715D}" srcOrd="0" destOrd="0" presId="urn:microsoft.com/office/officeart/2008/layout/HorizontalMultiLevelHierarchy#1"/>
    <dgm:cxn modelId="{439DFBAE-E42A-4952-BACD-0789BCD6B824}" type="presParOf" srcId="{1E47C70A-57B7-4319-B0DA-32B8B9E8AE20}" destId="{11FC0C58-6FE3-41D3-83A9-8D45676921C5}" srcOrd="1" destOrd="0" presId="urn:microsoft.com/office/officeart/2008/layout/HorizontalMultiLevelHierarchy#1"/>
    <dgm:cxn modelId="{63EFCAA9-CEF9-4F4F-8370-79558FBFAE2B}" type="presParOf" srcId="{11FC0C58-6FE3-41D3-83A9-8D45676921C5}" destId="{95F53013-BD22-4098-ACF4-02B195285F90}" srcOrd="0" destOrd="0" presId="urn:microsoft.com/office/officeart/2008/layout/HorizontalMultiLevelHierarchy#1"/>
    <dgm:cxn modelId="{E302B798-F8FE-42D9-9013-6D795E15C79B}" type="presParOf" srcId="{95F53013-BD22-4098-ACF4-02B195285F90}" destId="{E78B0D15-F60C-4CE8-BC37-00CCCE5BB6BB}" srcOrd="0" destOrd="0" presId="urn:microsoft.com/office/officeart/2008/layout/HorizontalMultiLevelHierarchy#1"/>
    <dgm:cxn modelId="{4E8F7955-46E7-4A1E-A6EC-F74D8AD1D847}" type="presParOf" srcId="{11FC0C58-6FE3-41D3-83A9-8D45676921C5}" destId="{BDC772C8-CFCA-43C0-B20A-E1ABF1E24A89}" srcOrd="1" destOrd="0" presId="urn:microsoft.com/office/officeart/2008/layout/HorizontalMultiLevelHierarchy#1"/>
    <dgm:cxn modelId="{9A2704F7-589C-4E14-9540-0489BBD7CDDF}" type="presParOf" srcId="{BDC772C8-CFCA-43C0-B20A-E1ABF1E24A89}" destId="{4F5A4A6B-1571-42D1-80A2-A081F07A2E9B}" srcOrd="0" destOrd="0" presId="urn:microsoft.com/office/officeart/2008/layout/HorizontalMultiLevelHierarchy#1"/>
    <dgm:cxn modelId="{C70FD3CB-48B9-4B08-88CA-98AED5E79FD4}" type="presParOf" srcId="{BDC772C8-CFCA-43C0-B20A-E1ABF1E24A89}" destId="{A2B73458-A8C3-4CA3-8294-9DDA31225557}" srcOrd="1" destOrd="0" presId="urn:microsoft.com/office/officeart/2008/layout/HorizontalMultiLevelHierarchy#1"/>
    <dgm:cxn modelId="{1D41FA5C-79A0-404B-9B0C-0491DB308977}" type="presParOf" srcId="{11FC0C58-6FE3-41D3-83A9-8D45676921C5}" destId="{B090422E-5D2E-4F27-ACBD-FFDBA2C1E122}" srcOrd="2" destOrd="0" presId="urn:microsoft.com/office/officeart/2008/layout/HorizontalMultiLevelHierarchy#1"/>
    <dgm:cxn modelId="{B34D4369-630B-4509-BA71-5A6C03593FB9}" type="presParOf" srcId="{B090422E-5D2E-4F27-ACBD-FFDBA2C1E122}" destId="{804A858A-D25E-4BAD-BE1C-541649731FD2}" srcOrd="0" destOrd="0" presId="urn:microsoft.com/office/officeart/2008/layout/HorizontalMultiLevelHierarchy#1"/>
    <dgm:cxn modelId="{5B4FC03A-2615-4C3C-AF8C-AB6F2C1EF847}" type="presParOf" srcId="{11FC0C58-6FE3-41D3-83A9-8D45676921C5}" destId="{2CDC8596-3401-4C77-8174-8BC864447498}" srcOrd="3" destOrd="0" presId="urn:microsoft.com/office/officeart/2008/layout/HorizontalMultiLevelHierarchy#1"/>
    <dgm:cxn modelId="{BD219442-0197-4BF2-A20C-959962B2CF1F}" type="presParOf" srcId="{2CDC8596-3401-4C77-8174-8BC864447498}" destId="{0156A517-1C26-4230-B591-1ACBD69B3710}" srcOrd="0" destOrd="0" presId="urn:microsoft.com/office/officeart/2008/layout/HorizontalMultiLevelHierarchy#1"/>
    <dgm:cxn modelId="{20853D24-295F-49F6-B146-99AE8E5411B9}" type="presParOf" srcId="{2CDC8596-3401-4C77-8174-8BC864447498}" destId="{1A7574C9-53CB-40C2-A5F8-4192BAAB082F}" srcOrd="1" destOrd="0" presId="urn:microsoft.com/office/officeart/2008/layout/HorizontalMultiLevelHierarchy#1"/>
    <dgm:cxn modelId="{87167B2C-3659-4D79-8976-1AE6A34C41EB}" type="presParOf" srcId="{11FC0C58-6FE3-41D3-83A9-8D45676921C5}" destId="{4A462AF3-F233-4006-8516-04C48C634934}" srcOrd="4" destOrd="0" presId="urn:microsoft.com/office/officeart/2008/layout/HorizontalMultiLevelHierarchy#1"/>
    <dgm:cxn modelId="{67C95E2C-FB14-43FA-A8C1-3B6F99B26C6B}" type="presParOf" srcId="{4A462AF3-F233-4006-8516-04C48C634934}" destId="{25355C09-7ACA-421E-9D26-0A9D6653955F}" srcOrd="0" destOrd="0" presId="urn:microsoft.com/office/officeart/2008/layout/HorizontalMultiLevelHierarchy#1"/>
    <dgm:cxn modelId="{FCE9ACFB-4996-4368-BE68-7CAE665057C5}" type="presParOf" srcId="{11FC0C58-6FE3-41D3-83A9-8D45676921C5}" destId="{61A86B22-9B82-4B82-888C-859A964F3D53}" srcOrd="5" destOrd="0" presId="urn:microsoft.com/office/officeart/2008/layout/HorizontalMultiLevelHierarchy#1"/>
    <dgm:cxn modelId="{127F9E78-C467-494D-AD54-7804D327B96A}" type="presParOf" srcId="{61A86B22-9B82-4B82-888C-859A964F3D53}" destId="{0B831E05-6040-44B2-95CA-27E49B354541}" srcOrd="0" destOrd="0" presId="urn:microsoft.com/office/officeart/2008/layout/HorizontalMultiLevelHierarchy#1"/>
    <dgm:cxn modelId="{026F67B2-1AC7-4DA7-BA6A-DDF710CFAF8B}" type="presParOf" srcId="{61A86B22-9B82-4B82-888C-859A964F3D53}" destId="{0E80F5AE-128C-4D0A-9C73-E1792E6DD93D}" srcOrd="1" destOrd="0" presId="urn:microsoft.com/office/officeart/2008/layout/HorizontalMultiLevelHierarchy#1"/>
    <dgm:cxn modelId="{FC800FD5-6658-4187-87F4-3629C019689E}" type="presParOf" srcId="{11FC0C58-6FE3-41D3-83A9-8D45676921C5}" destId="{8FD88855-5317-425D-8C82-A4F0D96714B0}" srcOrd="6" destOrd="0" presId="urn:microsoft.com/office/officeart/2008/layout/HorizontalMultiLevelHierarchy#1"/>
    <dgm:cxn modelId="{FB3B6968-A8A7-4533-A1AB-BD8B6973FCF6}" type="presParOf" srcId="{8FD88855-5317-425D-8C82-A4F0D96714B0}" destId="{88A75C35-205A-46BA-A6AD-EC9220148AF3}" srcOrd="0" destOrd="0" presId="urn:microsoft.com/office/officeart/2008/layout/HorizontalMultiLevelHierarchy#1"/>
    <dgm:cxn modelId="{EBD43BFE-114A-4B0A-9A50-5AEC596C94EB}" type="presParOf" srcId="{11FC0C58-6FE3-41D3-83A9-8D45676921C5}" destId="{9E31B7EA-EB7B-4474-A292-1FAEB7CDB743}" srcOrd="7" destOrd="0" presId="urn:microsoft.com/office/officeart/2008/layout/HorizontalMultiLevelHierarchy#1"/>
    <dgm:cxn modelId="{50401395-985E-44A3-B2DA-1C2724FBA29F}" type="presParOf" srcId="{9E31B7EA-EB7B-4474-A292-1FAEB7CDB743}" destId="{E8BBEDA3-4699-4622-B6BC-CC28165D1B72}" srcOrd="0" destOrd="0" presId="urn:microsoft.com/office/officeart/2008/layout/HorizontalMultiLevelHierarchy#1"/>
    <dgm:cxn modelId="{231ED495-482E-4B9D-ACF8-D724586D8D70}" type="presParOf" srcId="{9E31B7EA-EB7B-4474-A292-1FAEB7CDB743}" destId="{A71FCAB2-C38B-4460-9759-A19B988707B8}" srcOrd="1" destOrd="0" presId="urn:microsoft.com/office/officeart/2008/layout/HorizontalMultiLevelHierarchy#1"/>
    <dgm:cxn modelId="{814044D5-DFAF-470D-ADE2-FD6A549A2E01}" type="presParOf" srcId="{E9A17411-C1B6-4423-9682-E560907C2F7B}" destId="{DDD6E04A-A988-4CC0-B785-0CEFB2FC5C47}" srcOrd="6" destOrd="0" presId="urn:microsoft.com/office/officeart/2008/layout/HorizontalMultiLevelHierarchy#1"/>
    <dgm:cxn modelId="{DD62318C-41A8-4444-AAEF-BF71882457F9}" type="presParOf" srcId="{DDD6E04A-A988-4CC0-B785-0CEFB2FC5C47}" destId="{4A814BBD-E8BD-4D7B-AF90-CCFBA7237414}" srcOrd="0" destOrd="0" presId="urn:microsoft.com/office/officeart/2008/layout/HorizontalMultiLevelHierarchy#1"/>
    <dgm:cxn modelId="{CBC0E5BA-3D65-4AE9-9843-DBA6D185E81B}" type="presParOf" srcId="{E9A17411-C1B6-4423-9682-E560907C2F7B}" destId="{5085E0C8-FEE6-461F-865E-2C648F2318C4}" srcOrd="7" destOrd="0" presId="urn:microsoft.com/office/officeart/2008/layout/HorizontalMultiLevelHierarchy#1"/>
    <dgm:cxn modelId="{2878919B-0ED7-489D-BFBB-62A70968A971}" type="presParOf" srcId="{5085E0C8-FEE6-461F-865E-2C648F2318C4}" destId="{1EE3A703-22E2-405A-86FE-1E610DE152CB}" srcOrd="0" destOrd="0" presId="urn:microsoft.com/office/officeart/2008/layout/HorizontalMultiLevelHierarchy#1"/>
    <dgm:cxn modelId="{CFD136CE-087F-4785-89C7-EB4D02445552}" type="presParOf" srcId="{5085E0C8-FEE6-461F-865E-2C648F2318C4}" destId="{E7A869EE-FFE2-4F17-BDFA-275BDC8DB5F9}" srcOrd="1" destOrd="0" presId="urn:microsoft.com/office/officeart/2008/layout/HorizontalMultiLevelHierarchy#1"/>
    <dgm:cxn modelId="{C241D4C7-8F7E-4F52-BC3B-E7F065058444}" type="presParOf" srcId="{E7A869EE-FFE2-4F17-BDFA-275BDC8DB5F9}" destId="{D7DC9BC0-A3B1-42B8-B2A3-F52E1AE57442}" srcOrd="0" destOrd="0" presId="urn:microsoft.com/office/officeart/2008/layout/HorizontalMultiLevelHierarchy#1"/>
    <dgm:cxn modelId="{F9344CE3-3234-4C07-A7CD-FB5D57C1FD01}" type="presParOf" srcId="{D7DC9BC0-A3B1-42B8-B2A3-F52E1AE57442}" destId="{943669C0-8D27-4922-9F80-CDABC6279B70}" srcOrd="0" destOrd="0" presId="urn:microsoft.com/office/officeart/2008/layout/HorizontalMultiLevelHierarchy#1"/>
    <dgm:cxn modelId="{07CE4DF4-F4D2-476E-995A-36B1A7492468}" type="presParOf" srcId="{E7A869EE-FFE2-4F17-BDFA-275BDC8DB5F9}" destId="{6DAA0934-AF58-4BCC-B174-140AA3F0D877}" srcOrd="1" destOrd="0" presId="urn:microsoft.com/office/officeart/2008/layout/HorizontalMultiLevelHierarchy#1"/>
    <dgm:cxn modelId="{6154787F-17B9-4866-A88B-6897682938AF}" type="presParOf" srcId="{6DAA0934-AF58-4BCC-B174-140AA3F0D877}" destId="{7D25A0AF-EDA7-41CC-BBF9-0238D23EAEC5}" srcOrd="0" destOrd="0" presId="urn:microsoft.com/office/officeart/2008/layout/HorizontalMultiLevelHierarchy#1"/>
    <dgm:cxn modelId="{28E14ED7-6F75-418E-90F7-5FC36895781D}" type="presParOf" srcId="{6DAA0934-AF58-4BCC-B174-140AA3F0D877}" destId="{0C859208-C049-4C3B-A989-606D8A9BFC46}" srcOrd="1" destOrd="0" presId="urn:microsoft.com/office/officeart/2008/layout/HorizontalMultiLevelHierarchy#1"/>
    <dgm:cxn modelId="{37D6DA60-9B39-47E9-AEF7-715244ACA113}" type="presParOf" srcId="{E7A869EE-FFE2-4F17-BDFA-275BDC8DB5F9}" destId="{9AFBD7F3-73D8-4C1A-A018-FC5545AB56B7}" srcOrd="2" destOrd="0" presId="urn:microsoft.com/office/officeart/2008/layout/HorizontalMultiLevelHierarchy#1"/>
    <dgm:cxn modelId="{966B2DE4-8B8B-430A-A514-4C42EA46AD44}" type="presParOf" srcId="{9AFBD7F3-73D8-4C1A-A018-FC5545AB56B7}" destId="{D5FA5147-86D2-49AC-8CC4-F4037AB4700F}" srcOrd="0" destOrd="0" presId="urn:microsoft.com/office/officeart/2008/layout/HorizontalMultiLevelHierarchy#1"/>
    <dgm:cxn modelId="{A01279C1-81CC-4BC2-BF40-8FE1EC2F5474}" type="presParOf" srcId="{E7A869EE-FFE2-4F17-BDFA-275BDC8DB5F9}" destId="{32BDDCA1-BB52-4983-B5FE-2E2978497787}" srcOrd="3" destOrd="0" presId="urn:microsoft.com/office/officeart/2008/layout/HorizontalMultiLevelHierarchy#1"/>
    <dgm:cxn modelId="{C6556984-EB7E-4816-A0F3-954F7A5A5BE6}" type="presParOf" srcId="{32BDDCA1-BB52-4983-B5FE-2E2978497787}" destId="{6D851A23-DEF7-4FDA-9C9D-3BE7ABB85A79}" srcOrd="0" destOrd="0" presId="urn:microsoft.com/office/officeart/2008/layout/HorizontalMultiLevelHierarchy#1"/>
    <dgm:cxn modelId="{2B025BBA-635D-4F8F-9318-A8C9320EC165}" type="presParOf" srcId="{32BDDCA1-BB52-4983-B5FE-2E2978497787}" destId="{76E4F971-2565-40C3-944F-54C0C1F09075}" srcOrd="1" destOrd="0" presId="urn:microsoft.com/office/officeart/2008/layout/HorizontalMultiLevelHierarchy#1"/>
    <dgm:cxn modelId="{7C9A5408-0FF9-4CC6-BBA0-5A2253BF80BE}" type="presParOf" srcId="{E7A869EE-FFE2-4F17-BDFA-275BDC8DB5F9}" destId="{07FF8980-869C-4D35-89DC-C25FC2944B58}" srcOrd="4" destOrd="0" presId="urn:microsoft.com/office/officeart/2008/layout/HorizontalMultiLevelHierarchy#1"/>
    <dgm:cxn modelId="{EB558A7D-1D70-421E-8311-2928AD54A91E}" type="presParOf" srcId="{07FF8980-869C-4D35-89DC-C25FC2944B58}" destId="{177CB04B-D911-403B-B11F-AEE3F18ABB37}" srcOrd="0" destOrd="0" presId="urn:microsoft.com/office/officeart/2008/layout/HorizontalMultiLevelHierarchy#1"/>
    <dgm:cxn modelId="{C2DAEB4B-0230-44FF-8148-961D3D9D2A78}" type="presParOf" srcId="{E7A869EE-FFE2-4F17-BDFA-275BDC8DB5F9}" destId="{BE3AC4A0-5490-4C86-9B27-7B3E1C13FC77}" srcOrd="5" destOrd="0" presId="urn:microsoft.com/office/officeart/2008/layout/HorizontalMultiLevelHierarchy#1"/>
    <dgm:cxn modelId="{CE16F78C-4E48-4FEC-865D-D9D2019A6323}" type="presParOf" srcId="{BE3AC4A0-5490-4C86-9B27-7B3E1C13FC77}" destId="{46C7361E-C551-48A8-926D-489EC360A890}" srcOrd="0" destOrd="0" presId="urn:microsoft.com/office/officeart/2008/layout/HorizontalMultiLevelHierarchy#1"/>
    <dgm:cxn modelId="{9F87BF53-99EB-4A3B-B8C9-C810E4DEACE4}" type="presParOf" srcId="{BE3AC4A0-5490-4C86-9B27-7B3E1C13FC77}" destId="{6E7B9B5A-CFAA-4E69-808F-5E1D5DBE7068}" srcOrd="1" destOrd="0" presId="urn:microsoft.com/office/officeart/2008/layout/HorizontalMultiLevelHierarchy#1"/>
    <dgm:cxn modelId="{042A9DB7-8CA1-43F5-B80A-E12E8C729562}" type="presParOf" srcId="{E7A869EE-FFE2-4F17-BDFA-275BDC8DB5F9}" destId="{F4E2A428-6133-4082-9814-7200B96D42BE}" srcOrd="6" destOrd="0" presId="urn:microsoft.com/office/officeart/2008/layout/HorizontalMultiLevelHierarchy#1"/>
    <dgm:cxn modelId="{8758197D-6E04-413E-BB1E-7A2606A3F3E4}" type="presParOf" srcId="{F4E2A428-6133-4082-9814-7200B96D42BE}" destId="{9DF22FF3-4F6A-4C9A-A745-D25A62D47FAA}" srcOrd="0" destOrd="0" presId="urn:microsoft.com/office/officeart/2008/layout/HorizontalMultiLevelHierarchy#1"/>
    <dgm:cxn modelId="{516E9EC1-3440-4F0F-9CEA-CE64CC492135}" type="presParOf" srcId="{E7A869EE-FFE2-4F17-BDFA-275BDC8DB5F9}" destId="{8DC35C0F-9D45-4908-8654-8F0973318687}" srcOrd="7" destOrd="0" presId="urn:microsoft.com/office/officeart/2008/layout/HorizontalMultiLevelHierarchy#1"/>
    <dgm:cxn modelId="{E95C8BD5-2001-4CA4-9DC2-40AE3E24AD28}" type="presParOf" srcId="{8DC35C0F-9D45-4908-8654-8F0973318687}" destId="{83DA7CB9-C067-4D7A-B12D-1E7E59853E5B}" srcOrd="0" destOrd="0" presId="urn:microsoft.com/office/officeart/2008/layout/HorizontalMultiLevelHierarchy#1"/>
    <dgm:cxn modelId="{C013497C-4E5E-4214-A5B5-E70A9A49BBCB}" type="presParOf" srcId="{8DC35C0F-9D45-4908-8654-8F0973318687}" destId="{68410E54-F2A9-40DB-97CD-88A502E1311D}" srcOrd="1" destOrd="0" presId="urn:microsoft.com/office/officeart/2008/layout/HorizontalMultiLevelHierarchy#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9E6168-76E8-4860-A725-6D43DCCCF92E}">
      <dsp:nvSpPr>
        <dsp:cNvPr id="0" name=""/>
        <dsp:cNvSpPr/>
      </dsp:nvSpPr>
      <dsp:spPr>
        <a:xfrm>
          <a:off x="2707168" y="1637741"/>
          <a:ext cx="2378065" cy="188623"/>
        </a:xfrm>
        <a:custGeom>
          <a:avLst/>
          <a:gdLst/>
          <a:ahLst/>
          <a:cxnLst/>
          <a:rect l="0" t="0" r="0" b="0"/>
          <a:pathLst>
            <a:path>
              <a:moveTo>
                <a:pt x="0" y="0"/>
              </a:moveTo>
              <a:lnTo>
                <a:pt x="0" y="128541"/>
              </a:lnTo>
              <a:lnTo>
                <a:pt x="2378065" y="128541"/>
              </a:lnTo>
              <a:lnTo>
                <a:pt x="2378065" y="1886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DCC0F5-04B1-4753-9325-BCCE8F327F2C}">
      <dsp:nvSpPr>
        <dsp:cNvPr id="0" name=""/>
        <dsp:cNvSpPr/>
      </dsp:nvSpPr>
      <dsp:spPr>
        <a:xfrm>
          <a:off x="2707168" y="1637741"/>
          <a:ext cx="1585376" cy="188623"/>
        </a:xfrm>
        <a:custGeom>
          <a:avLst/>
          <a:gdLst/>
          <a:ahLst/>
          <a:cxnLst/>
          <a:rect l="0" t="0" r="0" b="0"/>
          <a:pathLst>
            <a:path>
              <a:moveTo>
                <a:pt x="0" y="0"/>
              </a:moveTo>
              <a:lnTo>
                <a:pt x="0" y="128541"/>
              </a:lnTo>
              <a:lnTo>
                <a:pt x="1585376" y="128541"/>
              </a:lnTo>
              <a:lnTo>
                <a:pt x="1585376" y="1886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11056-1EA0-4EAF-AB8C-00E2D2190EF0}">
      <dsp:nvSpPr>
        <dsp:cNvPr id="0" name=""/>
        <dsp:cNvSpPr/>
      </dsp:nvSpPr>
      <dsp:spPr>
        <a:xfrm>
          <a:off x="2707168" y="1637741"/>
          <a:ext cx="792688" cy="188623"/>
        </a:xfrm>
        <a:custGeom>
          <a:avLst/>
          <a:gdLst/>
          <a:ahLst/>
          <a:cxnLst/>
          <a:rect l="0" t="0" r="0" b="0"/>
          <a:pathLst>
            <a:path>
              <a:moveTo>
                <a:pt x="0" y="0"/>
              </a:moveTo>
              <a:lnTo>
                <a:pt x="0" y="128541"/>
              </a:lnTo>
              <a:lnTo>
                <a:pt x="792688" y="128541"/>
              </a:lnTo>
              <a:lnTo>
                <a:pt x="792688" y="1886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8C19F2-BB5D-458C-888B-0CF99AEF87FD}">
      <dsp:nvSpPr>
        <dsp:cNvPr id="0" name=""/>
        <dsp:cNvSpPr/>
      </dsp:nvSpPr>
      <dsp:spPr>
        <a:xfrm>
          <a:off x="2661448" y="1637741"/>
          <a:ext cx="91440" cy="188623"/>
        </a:xfrm>
        <a:custGeom>
          <a:avLst/>
          <a:gdLst/>
          <a:ahLst/>
          <a:cxnLst/>
          <a:rect l="0" t="0" r="0" b="0"/>
          <a:pathLst>
            <a:path>
              <a:moveTo>
                <a:pt x="45720" y="0"/>
              </a:moveTo>
              <a:lnTo>
                <a:pt x="45720" y="1886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0A0A9A-5C79-49B7-99EF-F7E76AECAEB9}">
      <dsp:nvSpPr>
        <dsp:cNvPr id="0" name=""/>
        <dsp:cNvSpPr/>
      </dsp:nvSpPr>
      <dsp:spPr>
        <a:xfrm>
          <a:off x="1914480" y="1637741"/>
          <a:ext cx="792688" cy="188623"/>
        </a:xfrm>
        <a:custGeom>
          <a:avLst/>
          <a:gdLst/>
          <a:ahLst/>
          <a:cxnLst/>
          <a:rect l="0" t="0" r="0" b="0"/>
          <a:pathLst>
            <a:path>
              <a:moveTo>
                <a:pt x="792688" y="0"/>
              </a:moveTo>
              <a:lnTo>
                <a:pt x="792688" y="128541"/>
              </a:lnTo>
              <a:lnTo>
                <a:pt x="0" y="128541"/>
              </a:lnTo>
              <a:lnTo>
                <a:pt x="0" y="1886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826B06-748C-4373-A133-AB17B26F7687}">
      <dsp:nvSpPr>
        <dsp:cNvPr id="0" name=""/>
        <dsp:cNvSpPr/>
      </dsp:nvSpPr>
      <dsp:spPr>
        <a:xfrm>
          <a:off x="1121791" y="1637741"/>
          <a:ext cx="1585376" cy="188623"/>
        </a:xfrm>
        <a:custGeom>
          <a:avLst/>
          <a:gdLst/>
          <a:ahLst/>
          <a:cxnLst/>
          <a:rect l="0" t="0" r="0" b="0"/>
          <a:pathLst>
            <a:path>
              <a:moveTo>
                <a:pt x="1585376" y="0"/>
              </a:moveTo>
              <a:lnTo>
                <a:pt x="1585376" y="128541"/>
              </a:lnTo>
              <a:lnTo>
                <a:pt x="0" y="128541"/>
              </a:lnTo>
              <a:lnTo>
                <a:pt x="0" y="1886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1C5FAD-2984-4AC4-B855-130F9B908E92}">
      <dsp:nvSpPr>
        <dsp:cNvPr id="0" name=""/>
        <dsp:cNvSpPr/>
      </dsp:nvSpPr>
      <dsp:spPr>
        <a:xfrm>
          <a:off x="329103" y="1637741"/>
          <a:ext cx="2378065" cy="188623"/>
        </a:xfrm>
        <a:custGeom>
          <a:avLst/>
          <a:gdLst/>
          <a:ahLst/>
          <a:cxnLst/>
          <a:rect l="0" t="0" r="0" b="0"/>
          <a:pathLst>
            <a:path>
              <a:moveTo>
                <a:pt x="2378065" y="0"/>
              </a:moveTo>
              <a:lnTo>
                <a:pt x="2378065" y="128541"/>
              </a:lnTo>
              <a:lnTo>
                <a:pt x="0" y="128541"/>
              </a:lnTo>
              <a:lnTo>
                <a:pt x="0" y="1886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49C821-909C-486D-B12A-BAEF9C9F2279}">
      <dsp:nvSpPr>
        <dsp:cNvPr id="0" name=""/>
        <dsp:cNvSpPr/>
      </dsp:nvSpPr>
      <dsp:spPr>
        <a:xfrm>
          <a:off x="2661448" y="936161"/>
          <a:ext cx="91440" cy="188623"/>
        </a:xfrm>
        <a:custGeom>
          <a:avLst/>
          <a:gdLst/>
          <a:ahLst/>
          <a:cxnLst/>
          <a:rect l="0" t="0" r="0" b="0"/>
          <a:pathLst>
            <a:path>
              <a:moveTo>
                <a:pt x="45720" y="0"/>
              </a:moveTo>
              <a:lnTo>
                <a:pt x="45720" y="18862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A8EF02-4E52-403A-A29D-F861F3C54C95}">
      <dsp:nvSpPr>
        <dsp:cNvPr id="0" name=""/>
        <dsp:cNvSpPr/>
      </dsp:nvSpPr>
      <dsp:spPr>
        <a:xfrm>
          <a:off x="2089149" y="404445"/>
          <a:ext cx="1236038" cy="5317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8DA432F-7BD6-4B56-862E-E5F9D17401E1}">
      <dsp:nvSpPr>
        <dsp:cNvPr id="0" name=""/>
        <dsp:cNvSpPr/>
      </dsp:nvSpPr>
      <dsp:spPr>
        <a:xfrm>
          <a:off x="2161212" y="472905"/>
          <a:ext cx="1236038" cy="53171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charset="0"/>
              <a:cs typeface="Times New Roman" panose="02020603050405020304" charset="0"/>
            </a:rPr>
            <a:t>Quản lý khách sạn</a:t>
          </a:r>
        </a:p>
      </dsp:txBody>
      <dsp:txXfrm>
        <a:off x="2176785" y="488478"/>
        <a:ext cx="1204892" cy="500569"/>
      </dsp:txXfrm>
    </dsp:sp>
    <dsp:sp modelId="{1BBD8AB6-4A83-4806-81D0-66D781559B0D}">
      <dsp:nvSpPr>
        <dsp:cNvPr id="0" name=""/>
        <dsp:cNvSpPr/>
      </dsp:nvSpPr>
      <dsp:spPr>
        <a:xfrm>
          <a:off x="2082800" y="1124785"/>
          <a:ext cx="1248737" cy="5129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DE8A2B6-27AF-4E26-8EBE-0424708FD651}">
      <dsp:nvSpPr>
        <dsp:cNvPr id="0" name=""/>
        <dsp:cNvSpPr/>
      </dsp:nvSpPr>
      <dsp:spPr>
        <a:xfrm>
          <a:off x="2154862" y="1193244"/>
          <a:ext cx="1248737" cy="512956"/>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vi-VN" sz="1200" kern="1200">
              <a:latin typeface="Times New Roman" panose="02020603050405020304" charset="0"/>
              <a:cs typeface="Times New Roman" panose="02020603050405020304" charset="0"/>
            </a:rPr>
            <a:t>Giám</a:t>
          </a:r>
          <a:r>
            <a:rPr lang="en-US" sz="1200" kern="1200">
              <a:latin typeface="Times New Roman" panose="02020603050405020304" charset="0"/>
              <a:cs typeface="Times New Roman" panose="02020603050405020304" charset="0"/>
            </a:rPr>
            <a:t> </a:t>
          </a:r>
          <a:r>
            <a:rPr lang="vi-VN" sz="1200" kern="1200">
              <a:latin typeface="Times New Roman" panose="02020603050405020304" charset="0"/>
              <a:cs typeface="Times New Roman" panose="02020603050405020304" charset="0"/>
            </a:rPr>
            <a:t>đốc điều hành </a:t>
          </a:r>
          <a:endParaRPr lang="en-US" sz="1200" kern="1200">
            <a:latin typeface="Times New Roman" panose="02020603050405020304" charset="0"/>
            <a:cs typeface="Times New Roman" panose="02020603050405020304" charset="0"/>
          </a:endParaRPr>
        </a:p>
      </dsp:txBody>
      <dsp:txXfrm>
        <a:off x="2169886" y="1208268"/>
        <a:ext cx="1218689" cy="482908"/>
      </dsp:txXfrm>
    </dsp:sp>
    <dsp:sp modelId="{3DAFD21A-DEC8-47D9-BE37-FC67BAA5EE7A}">
      <dsp:nvSpPr>
        <dsp:cNvPr id="0" name=""/>
        <dsp:cNvSpPr/>
      </dsp:nvSpPr>
      <dsp:spPr>
        <a:xfrm>
          <a:off x="4822" y="1826365"/>
          <a:ext cx="648563" cy="86107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FE47DA-A1D9-4AB9-8D9C-12E2F58A6B4D}">
      <dsp:nvSpPr>
        <dsp:cNvPr id="0" name=""/>
        <dsp:cNvSpPr/>
      </dsp:nvSpPr>
      <dsp:spPr>
        <a:xfrm>
          <a:off x="76884" y="1894824"/>
          <a:ext cx="648563" cy="86107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charset="0"/>
              <a:cs typeface="Times New Roman" panose="02020603050405020304" charset="0"/>
            </a:rPr>
            <a:t>Bộ phận lễ tân</a:t>
          </a:r>
        </a:p>
      </dsp:txBody>
      <dsp:txXfrm>
        <a:off x="95880" y="1913820"/>
        <a:ext cx="610571" cy="823082"/>
      </dsp:txXfrm>
    </dsp:sp>
    <dsp:sp modelId="{F0CBB688-C580-4A1C-9D83-82C2C2601757}">
      <dsp:nvSpPr>
        <dsp:cNvPr id="0" name=""/>
        <dsp:cNvSpPr/>
      </dsp:nvSpPr>
      <dsp:spPr>
        <a:xfrm>
          <a:off x="797510" y="1826365"/>
          <a:ext cx="648563" cy="8307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78A48DB-EE3B-4802-BDD2-5D81A6E45CD4}">
      <dsp:nvSpPr>
        <dsp:cNvPr id="0" name=""/>
        <dsp:cNvSpPr/>
      </dsp:nvSpPr>
      <dsp:spPr>
        <a:xfrm>
          <a:off x="869572" y="1894824"/>
          <a:ext cx="648563" cy="830791"/>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charset="0"/>
              <a:cs typeface="Times New Roman" panose="02020603050405020304" charset="0"/>
            </a:rPr>
            <a:t>Bộ phận kinh doanh</a:t>
          </a:r>
        </a:p>
      </dsp:txBody>
      <dsp:txXfrm>
        <a:off x="888568" y="1913820"/>
        <a:ext cx="610571" cy="792799"/>
      </dsp:txXfrm>
    </dsp:sp>
    <dsp:sp modelId="{B5C51B24-9AA9-4F01-B960-BD804C2BFCD5}">
      <dsp:nvSpPr>
        <dsp:cNvPr id="0" name=""/>
        <dsp:cNvSpPr/>
      </dsp:nvSpPr>
      <dsp:spPr>
        <a:xfrm>
          <a:off x="1590198" y="1826365"/>
          <a:ext cx="648563" cy="9011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E5183D-963E-49DB-8929-C742618E2B84}">
      <dsp:nvSpPr>
        <dsp:cNvPr id="0" name=""/>
        <dsp:cNvSpPr/>
      </dsp:nvSpPr>
      <dsp:spPr>
        <a:xfrm>
          <a:off x="1662261" y="1894824"/>
          <a:ext cx="648563" cy="90112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charset="0"/>
              <a:cs typeface="Times New Roman" panose="02020603050405020304" charset="0"/>
            </a:rPr>
            <a:t>Bộ phận kế toán – tài chính </a:t>
          </a:r>
        </a:p>
      </dsp:txBody>
      <dsp:txXfrm>
        <a:off x="1681257" y="1913820"/>
        <a:ext cx="610571" cy="863137"/>
      </dsp:txXfrm>
    </dsp:sp>
    <dsp:sp modelId="{FB062DF4-9A06-4B40-82B7-9C231FBEDB07}">
      <dsp:nvSpPr>
        <dsp:cNvPr id="0" name=""/>
        <dsp:cNvSpPr/>
      </dsp:nvSpPr>
      <dsp:spPr>
        <a:xfrm>
          <a:off x="2382887" y="1826365"/>
          <a:ext cx="648563" cy="8845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1F62BB6-8109-4725-9348-711178250A87}">
      <dsp:nvSpPr>
        <dsp:cNvPr id="0" name=""/>
        <dsp:cNvSpPr/>
      </dsp:nvSpPr>
      <dsp:spPr>
        <a:xfrm>
          <a:off x="2454949" y="1894824"/>
          <a:ext cx="648563" cy="8845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charset="0"/>
              <a:cs typeface="Times New Roman" panose="02020603050405020304" charset="0"/>
            </a:rPr>
            <a:t>Bộ phận kỹ thuật</a:t>
          </a:r>
          <a:r>
            <a:rPr lang="vi-VN" sz="1200" kern="1200">
              <a:latin typeface="Times New Roman" panose="02020603050405020304" charset="0"/>
              <a:cs typeface="Times New Roman" panose="02020603050405020304" charset="0"/>
            </a:rPr>
            <a:t>– </a:t>
          </a:r>
          <a:r>
            <a:rPr lang="en-US" sz="1200" kern="1200">
              <a:latin typeface="Times New Roman" panose="02020603050405020304" charset="0"/>
              <a:cs typeface="Times New Roman" panose="02020603050405020304" charset="0"/>
            </a:rPr>
            <a:t> bảo dưỡng</a:t>
          </a:r>
        </a:p>
      </dsp:txBody>
      <dsp:txXfrm>
        <a:off x="2473945" y="1913820"/>
        <a:ext cx="610571" cy="846532"/>
      </dsp:txXfrm>
    </dsp:sp>
    <dsp:sp modelId="{6B0318F6-601F-4D36-9984-C93F61AEF29A}">
      <dsp:nvSpPr>
        <dsp:cNvPr id="0" name=""/>
        <dsp:cNvSpPr/>
      </dsp:nvSpPr>
      <dsp:spPr>
        <a:xfrm>
          <a:off x="3175575" y="1826365"/>
          <a:ext cx="648563" cy="86401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0A57F6F-4FBB-40E7-BE8A-EDAA11B3B62F}">
      <dsp:nvSpPr>
        <dsp:cNvPr id="0" name=""/>
        <dsp:cNvSpPr/>
      </dsp:nvSpPr>
      <dsp:spPr>
        <a:xfrm>
          <a:off x="3247638" y="1894824"/>
          <a:ext cx="648563" cy="86401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charset="0"/>
              <a:cs typeface="Times New Roman" panose="02020603050405020304" charset="0"/>
            </a:rPr>
            <a:t>Bộ phận an ninh </a:t>
          </a:r>
        </a:p>
      </dsp:txBody>
      <dsp:txXfrm>
        <a:off x="3266634" y="1913820"/>
        <a:ext cx="610571" cy="826018"/>
      </dsp:txXfrm>
    </dsp:sp>
    <dsp:sp modelId="{4012D7E2-F755-4386-A8AB-392C725007A0}">
      <dsp:nvSpPr>
        <dsp:cNvPr id="0" name=""/>
        <dsp:cNvSpPr/>
      </dsp:nvSpPr>
      <dsp:spPr>
        <a:xfrm>
          <a:off x="3968263" y="1826365"/>
          <a:ext cx="648563" cy="86024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8529579-3DAB-4941-A8B7-D6422E7D18F6}">
      <dsp:nvSpPr>
        <dsp:cNvPr id="0" name=""/>
        <dsp:cNvSpPr/>
      </dsp:nvSpPr>
      <dsp:spPr>
        <a:xfrm>
          <a:off x="4040326" y="1894824"/>
          <a:ext cx="648563" cy="86024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vi-VN" sz="1200" kern="1200">
              <a:latin typeface="Times New Roman" panose="02020603050405020304" charset="0"/>
              <a:cs typeface="Times New Roman" panose="02020603050405020304" charset="0"/>
            </a:rPr>
            <a:t>Bộ phận buồng phòng </a:t>
          </a:r>
          <a:endParaRPr lang="en-US" sz="1200" kern="1200">
            <a:latin typeface="Times New Roman" panose="02020603050405020304" charset="0"/>
            <a:cs typeface="Times New Roman" panose="02020603050405020304" charset="0"/>
          </a:endParaRPr>
        </a:p>
      </dsp:txBody>
      <dsp:txXfrm>
        <a:off x="4059322" y="1913820"/>
        <a:ext cx="610571" cy="822250"/>
      </dsp:txXfrm>
    </dsp:sp>
    <dsp:sp modelId="{58F5E1ED-2AC0-445F-BC64-EBF98759B985}">
      <dsp:nvSpPr>
        <dsp:cNvPr id="0" name=""/>
        <dsp:cNvSpPr/>
      </dsp:nvSpPr>
      <dsp:spPr>
        <a:xfrm>
          <a:off x="4760952" y="1826365"/>
          <a:ext cx="648563" cy="86484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7897C59-7BEF-4074-9BB0-719D4826E37F}">
      <dsp:nvSpPr>
        <dsp:cNvPr id="0" name=""/>
        <dsp:cNvSpPr/>
      </dsp:nvSpPr>
      <dsp:spPr>
        <a:xfrm>
          <a:off x="4833014" y="1894824"/>
          <a:ext cx="648563" cy="864842"/>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vi-VN" sz="1200" kern="1200">
              <a:latin typeface="Times New Roman" panose="02020603050405020304" charset="0"/>
              <a:cs typeface="Times New Roman" panose="02020603050405020304" charset="0"/>
            </a:rPr>
            <a:t>Bộ phận nhà hàng </a:t>
          </a:r>
          <a:endParaRPr lang="en-US" sz="1200" kern="1200">
            <a:latin typeface="Times New Roman" panose="02020603050405020304" charset="0"/>
            <a:cs typeface="Times New Roman" panose="02020603050405020304" charset="0"/>
          </a:endParaRPr>
        </a:p>
      </dsp:txBody>
      <dsp:txXfrm>
        <a:off x="4852010" y="1913820"/>
        <a:ext cx="610571" cy="8268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E2A428-6133-4082-9814-7200B96D42BE}">
      <dsp:nvSpPr>
        <dsp:cNvPr id="0" name=""/>
        <dsp:cNvSpPr/>
      </dsp:nvSpPr>
      <dsp:spPr>
        <a:xfrm>
          <a:off x="3314084" y="6070792"/>
          <a:ext cx="321609" cy="919234"/>
        </a:xfrm>
        <a:custGeom>
          <a:avLst/>
          <a:gdLst/>
          <a:ahLst/>
          <a:cxnLst/>
          <a:rect l="0" t="0" r="0" b="0"/>
          <a:pathLst>
            <a:path>
              <a:moveTo>
                <a:pt x="0" y="0"/>
              </a:moveTo>
              <a:lnTo>
                <a:pt x="160804" y="0"/>
              </a:lnTo>
              <a:lnTo>
                <a:pt x="160804" y="919234"/>
              </a:lnTo>
              <a:lnTo>
                <a:pt x="321609" y="91923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50542" y="6506062"/>
        <a:ext cx="48693" cy="48693"/>
      </dsp:txXfrm>
    </dsp:sp>
    <dsp:sp modelId="{07FF8980-869C-4D35-89DC-C25FC2944B58}">
      <dsp:nvSpPr>
        <dsp:cNvPr id="0" name=""/>
        <dsp:cNvSpPr/>
      </dsp:nvSpPr>
      <dsp:spPr>
        <a:xfrm>
          <a:off x="3314084" y="6070792"/>
          <a:ext cx="321609" cy="306411"/>
        </a:xfrm>
        <a:custGeom>
          <a:avLst/>
          <a:gdLst/>
          <a:ahLst/>
          <a:cxnLst/>
          <a:rect l="0" t="0" r="0" b="0"/>
          <a:pathLst>
            <a:path>
              <a:moveTo>
                <a:pt x="0" y="0"/>
              </a:moveTo>
              <a:lnTo>
                <a:pt x="160804" y="0"/>
              </a:lnTo>
              <a:lnTo>
                <a:pt x="160804" y="306411"/>
              </a:lnTo>
              <a:lnTo>
                <a:pt x="321609" y="3064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3783" y="6212892"/>
        <a:ext cx="22210" cy="22210"/>
      </dsp:txXfrm>
    </dsp:sp>
    <dsp:sp modelId="{9AFBD7F3-73D8-4C1A-A018-FC5545AB56B7}">
      <dsp:nvSpPr>
        <dsp:cNvPr id="0" name=""/>
        <dsp:cNvSpPr/>
      </dsp:nvSpPr>
      <dsp:spPr>
        <a:xfrm>
          <a:off x="3314084" y="5764380"/>
          <a:ext cx="321609" cy="306411"/>
        </a:xfrm>
        <a:custGeom>
          <a:avLst/>
          <a:gdLst/>
          <a:ahLst/>
          <a:cxnLst/>
          <a:rect l="0" t="0" r="0" b="0"/>
          <a:pathLst>
            <a:path>
              <a:moveTo>
                <a:pt x="0" y="306411"/>
              </a:moveTo>
              <a:lnTo>
                <a:pt x="160804" y="306411"/>
              </a:lnTo>
              <a:lnTo>
                <a:pt x="160804" y="0"/>
              </a:lnTo>
              <a:lnTo>
                <a:pt x="321609"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3783" y="5906481"/>
        <a:ext cx="22210" cy="22210"/>
      </dsp:txXfrm>
    </dsp:sp>
    <dsp:sp modelId="{D7DC9BC0-A3B1-42B8-B2A3-F52E1AE57442}">
      <dsp:nvSpPr>
        <dsp:cNvPr id="0" name=""/>
        <dsp:cNvSpPr/>
      </dsp:nvSpPr>
      <dsp:spPr>
        <a:xfrm>
          <a:off x="3314084" y="5151557"/>
          <a:ext cx="321609" cy="919234"/>
        </a:xfrm>
        <a:custGeom>
          <a:avLst/>
          <a:gdLst/>
          <a:ahLst/>
          <a:cxnLst/>
          <a:rect l="0" t="0" r="0" b="0"/>
          <a:pathLst>
            <a:path>
              <a:moveTo>
                <a:pt x="0" y="919234"/>
              </a:moveTo>
              <a:lnTo>
                <a:pt x="160804" y="919234"/>
              </a:lnTo>
              <a:lnTo>
                <a:pt x="160804" y="0"/>
              </a:lnTo>
              <a:lnTo>
                <a:pt x="321609"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50542" y="5586828"/>
        <a:ext cx="48693" cy="48693"/>
      </dsp:txXfrm>
    </dsp:sp>
    <dsp:sp modelId="{DDD6E04A-A988-4CC0-B785-0CEFB2FC5C47}">
      <dsp:nvSpPr>
        <dsp:cNvPr id="0" name=""/>
        <dsp:cNvSpPr/>
      </dsp:nvSpPr>
      <dsp:spPr>
        <a:xfrm>
          <a:off x="1384426" y="3313088"/>
          <a:ext cx="321609" cy="2757703"/>
        </a:xfrm>
        <a:custGeom>
          <a:avLst/>
          <a:gdLst/>
          <a:ahLst/>
          <a:cxnLst/>
          <a:rect l="0" t="0" r="0" b="0"/>
          <a:pathLst>
            <a:path>
              <a:moveTo>
                <a:pt x="0" y="0"/>
              </a:moveTo>
              <a:lnTo>
                <a:pt x="160804" y="0"/>
              </a:lnTo>
              <a:lnTo>
                <a:pt x="160804" y="2757703"/>
              </a:lnTo>
              <a:lnTo>
                <a:pt x="321609" y="275770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vi-VN" sz="1000" kern="1200"/>
        </a:p>
      </dsp:txBody>
      <dsp:txXfrm>
        <a:off x="1475821" y="4622530"/>
        <a:ext cx="138819" cy="138819"/>
      </dsp:txXfrm>
    </dsp:sp>
    <dsp:sp modelId="{8FD88855-5317-425D-8C82-A4F0D96714B0}">
      <dsp:nvSpPr>
        <dsp:cNvPr id="0" name=""/>
        <dsp:cNvSpPr/>
      </dsp:nvSpPr>
      <dsp:spPr>
        <a:xfrm>
          <a:off x="3314084" y="3619500"/>
          <a:ext cx="321609" cy="919234"/>
        </a:xfrm>
        <a:custGeom>
          <a:avLst/>
          <a:gdLst/>
          <a:ahLst/>
          <a:cxnLst/>
          <a:rect l="0" t="0" r="0" b="0"/>
          <a:pathLst>
            <a:path>
              <a:moveTo>
                <a:pt x="0" y="0"/>
              </a:moveTo>
              <a:lnTo>
                <a:pt x="160804" y="0"/>
              </a:lnTo>
              <a:lnTo>
                <a:pt x="160804" y="919234"/>
              </a:lnTo>
              <a:lnTo>
                <a:pt x="321609" y="91923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latin typeface="+mj-lt"/>
          </a:endParaRPr>
        </a:p>
      </dsp:txBody>
      <dsp:txXfrm>
        <a:off x="3450542" y="4054770"/>
        <a:ext cx="48693" cy="48693"/>
      </dsp:txXfrm>
    </dsp:sp>
    <dsp:sp modelId="{4A462AF3-F233-4006-8516-04C48C634934}">
      <dsp:nvSpPr>
        <dsp:cNvPr id="0" name=""/>
        <dsp:cNvSpPr/>
      </dsp:nvSpPr>
      <dsp:spPr>
        <a:xfrm>
          <a:off x="3314084" y="3619500"/>
          <a:ext cx="321609" cy="306411"/>
        </a:xfrm>
        <a:custGeom>
          <a:avLst/>
          <a:gdLst/>
          <a:ahLst/>
          <a:cxnLst/>
          <a:rect l="0" t="0" r="0" b="0"/>
          <a:pathLst>
            <a:path>
              <a:moveTo>
                <a:pt x="0" y="0"/>
              </a:moveTo>
              <a:lnTo>
                <a:pt x="160804" y="0"/>
              </a:lnTo>
              <a:lnTo>
                <a:pt x="160804" y="306411"/>
              </a:lnTo>
              <a:lnTo>
                <a:pt x="321609" y="3064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latin typeface="+mj-lt"/>
          </a:endParaRPr>
        </a:p>
      </dsp:txBody>
      <dsp:txXfrm>
        <a:off x="3463783" y="3761600"/>
        <a:ext cx="22210" cy="22210"/>
      </dsp:txXfrm>
    </dsp:sp>
    <dsp:sp modelId="{B090422E-5D2E-4F27-ACBD-FFDBA2C1E122}">
      <dsp:nvSpPr>
        <dsp:cNvPr id="0" name=""/>
        <dsp:cNvSpPr/>
      </dsp:nvSpPr>
      <dsp:spPr>
        <a:xfrm>
          <a:off x="3314084" y="3313088"/>
          <a:ext cx="321609" cy="306411"/>
        </a:xfrm>
        <a:custGeom>
          <a:avLst/>
          <a:gdLst/>
          <a:ahLst/>
          <a:cxnLst/>
          <a:rect l="0" t="0" r="0" b="0"/>
          <a:pathLst>
            <a:path>
              <a:moveTo>
                <a:pt x="0" y="306411"/>
              </a:moveTo>
              <a:lnTo>
                <a:pt x="160804" y="306411"/>
              </a:lnTo>
              <a:lnTo>
                <a:pt x="160804" y="0"/>
              </a:lnTo>
              <a:lnTo>
                <a:pt x="321609"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latin typeface="+mj-lt"/>
          </a:endParaRPr>
        </a:p>
      </dsp:txBody>
      <dsp:txXfrm>
        <a:off x="3463783" y="3455189"/>
        <a:ext cx="22210" cy="22210"/>
      </dsp:txXfrm>
    </dsp:sp>
    <dsp:sp modelId="{95F53013-BD22-4098-ACF4-02B195285F90}">
      <dsp:nvSpPr>
        <dsp:cNvPr id="0" name=""/>
        <dsp:cNvSpPr/>
      </dsp:nvSpPr>
      <dsp:spPr>
        <a:xfrm>
          <a:off x="3314084" y="2700265"/>
          <a:ext cx="321609" cy="919234"/>
        </a:xfrm>
        <a:custGeom>
          <a:avLst/>
          <a:gdLst/>
          <a:ahLst/>
          <a:cxnLst/>
          <a:rect l="0" t="0" r="0" b="0"/>
          <a:pathLst>
            <a:path>
              <a:moveTo>
                <a:pt x="0" y="919234"/>
              </a:moveTo>
              <a:lnTo>
                <a:pt x="160804" y="919234"/>
              </a:lnTo>
              <a:lnTo>
                <a:pt x="160804" y="0"/>
              </a:lnTo>
              <a:lnTo>
                <a:pt x="321609"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latin typeface="+mj-lt"/>
          </a:endParaRPr>
        </a:p>
      </dsp:txBody>
      <dsp:txXfrm>
        <a:off x="3450542" y="3135535"/>
        <a:ext cx="48693" cy="48693"/>
      </dsp:txXfrm>
    </dsp:sp>
    <dsp:sp modelId="{60BBE710-39D7-4045-AC6E-E3C4FFE80AC3}">
      <dsp:nvSpPr>
        <dsp:cNvPr id="0" name=""/>
        <dsp:cNvSpPr/>
      </dsp:nvSpPr>
      <dsp:spPr>
        <a:xfrm>
          <a:off x="1384426" y="3313088"/>
          <a:ext cx="321609" cy="306411"/>
        </a:xfrm>
        <a:custGeom>
          <a:avLst/>
          <a:gdLst/>
          <a:ahLst/>
          <a:cxnLst/>
          <a:rect l="0" t="0" r="0" b="0"/>
          <a:pathLst>
            <a:path>
              <a:moveTo>
                <a:pt x="0" y="0"/>
              </a:moveTo>
              <a:lnTo>
                <a:pt x="160804" y="0"/>
              </a:lnTo>
              <a:lnTo>
                <a:pt x="160804" y="306411"/>
              </a:lnTo>
              <a:lnTo>
                <a:pt x="321609" y="30641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vi-VN" sz="500" kern="1200">
            <a:latin typeface="+mj-lt"/>
          </a:endParaRPr>
        </a:p>
      </dsp:txBody>
      <dsp:txXfrm>
        <a:off x="1534126" y="3455189"/>
        <a:ext cx="22210" cy="22210"/>
      </dsp:txXfrm>
    </dsp:sp>
    <dsp:sp modelId="{5BF11A53-B1D2-4AD5-9844-3535AB1E7621}">
      <dsp:nvSpPr>
        <dsp:cNvPr id="0" name=""/>
        <dsp:cNvSpPr/>
      </dsp:nvSpPr>
      <dsp:spPr>
        <a:xfrm>
          <a:off x="3314084" y="1781030"/>
          <a:ext cx="321609" cy="306411"/>
        </a:xfrm>
        <a:custGeom>
          <a:avLst/>
          <a:gdLst/>
          <a:ahLst/>
          <a:cxnLst/>
          <a:rect l="0" t="0" r="0" b="0"/>
          <a:pathLst>
            <a:path>
              <a:moveTo>
                <a:pt x="0" y="0"/>
              </a:moveTo>
              <a:lnTo>
                <a:pt x="160804" y="0"/>
              </a:lnTo>
              <a:lnTo>
                <a:pt x="160804" y="306411"/>
              </a:lnTo>
              <a:lnTo>
                <a:pt x="321609" y="3064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3783" y="1923131"/>
        <a:ext cx="22210" cy="22210"/>
      </dsp:txXfrm>
    </dsp:sp>
    <dsp:sp modelId="{D96DBC6F-FE8F-4D1C-B91D-BDEC1E57D9DC}">
      <dsp:nvSpPr>
        <dsp:cNvPr id="0" name=""/>
        <dsp:cNvSpPr/>
      </dsp:nvSpPr>
      <dsp:spPr>
        <a:xfrm>
          <a:off x="3314084" y="1474619"/>
          <a:ext cx="321609" cy="306411"/>
        </a:xfrm>
        <a:custGeom>
          <a:avLst/>
          <a:gdLst/>
          <a:ahLst/>
          <a:cxnLst/>
          <a:rect l="0" t="0" r="0" b="0"/>
          <a:pathLst>
            <a:path>
              <a:moveTo>
                <a:pt x="0" y="306411"/>
              </a:moveTo>
              <a:lnTo>
                <a:pt x="160804" y="306411"/>
              </a:lnTo>
              <a:lnTo>
                <a:pt x="160804" y="0"/>
              </a:lnTo>
              <a:lnTo>
                <a:pt x="321609"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3783" y="1616719"/>
        <a:ext cx="22210" cy="22210"/>
      </dsp:txXfrm>
    </dsp:sp>
    <dsp:sp modelId="{1F471710-8DED-4763-8CA1-E95CB9C5EF78}">
      <dsp:nvSpPr>
        <dsp:cNvPr id="0" name=""/>
        <dsp:cNvSpPr/>
      </dsp:nvSpPr>
      <dsp:spPr>
        <a:xfrm>
          <a:off x="1384426" y="1781030"/>
          <a:ext cx="321609" cy="1532057"/>
        </a:xfrm>
        <a:custGeom>
          <a:avLst/>
          <a:gdLst/>
          <a:ahLst/>
          <a:cxnLst/>
          <a:rect l="0" t="0" r="0" b="0"/>
          <a:pathLst>
            <a:path>
              <a:moveTo>
                <a:pt x="0" y="1532057"/>
              </a:moveTo>
              <a:lnTo>
                <a:pt x="160804" y="1532057"/>
              </a:lnTo>
              <a:lnTo>
                <a:pt x="160804" y="0"/>
              </a:lnTo>
              <a:lnTo>
                <a:pt x="32160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06095" y="2507923"/>
        <a:ext cx="78272" cy="78272"/>
      </dsp:txXfrm>
    </dsp:sp>
    <dsp:sp modelId="{69809BC5-E125-40BF-8C06-97ACE8BF4FA2}">
      <dsp:nvSpPr>
        <dsp:cNvPr id="0" name=""/>
        <dsp:cNvSpPr/>
      </dsp:nvSpPr>
      <dsp:spPr>
        <a:xfrm>
          <a:off x="3314084" y="555384"/>
          <a:ext cx="321609" cy="306411"/>
        </a:xfrm>
        <a:custGeom>
          <a:avLst/>
          <a:gdLst/>
          <a:ahLst/>
          <a:cxnLst/>
          <a:rect l="0" t="0" r="0" b="0"/>
          <a:pathLst>
            <a:path>
              <a:moveTo>
                <a:pt x="0" y="0"/>
              </a:moveTo>
              <a:lnTo>
                <a:pt x="160804" y="0"/>
              </a:lnTo>
              <a:lnTo>
                <a:pt x="160804" y="306411"/>
              </a:lnTo>
              <a:lnTo>
                <a:pt x="321609" y="3064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3783" y="697485"/>
        <a:ext cx="22210" cy="22210"/>
      </dsp:txXfrm>
    </dsp:sp>
    <dsp:sp modelId="{FAC6A414-5EB1-4F19-900C-182C626D83DC}">
      <dsp:nvSpPr>
        <dsp:cNvPr id="0" name=""/>
        <dsp:cNvSpPr/>
      </dsp:nvSpPr>
      <dsp:spPr>
        <a:xfrm>
          <a:off x="3314084" y="248973"/>
          <a:ext cx="321609" cy="306411"/>
        </a:xfrm>
        <a:custGeom>
          <a:avLst/>
          <a:gdLst/>
          <a:ahLst/>
          <a:cxnLst/>
          <a:rect l="0" t="0" r="0" b="0"/>
          <a:pathLst>
            <a:path>
              <a:moveTo>
                <a:pt x="0" y="306411"/>
              </a:moveTo>
              <a:lnTo>
                <a:pt x="160804" y="306411"/>
              </a:lnTo>
              <a:lnTo>
                <a:pt x="160804" y="0"/>
              </a:lnTo>
              <a:lnTo>
                <a:pt x="321609"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63783" y="391073"/>
        <a:ext cx="22210" cy="22210"/>
      </dsp:txXfrm>
    </dsp:sp>
    <dsp:sp modelId="{112FCACD-B7AB-41D3-B4EA-DBB42CCC0CF1}">
      <dsp:nvSpPr>
        <dsp:cNvPr id="0" name=""/>
        <dsp:cNvSpPr/>
      </dsp:nvSpPr>
      <dsp:spPr>
        <a:xfrm>
          <a:off x="1384426" y="555384"/>
          <a:ext cx="321609" cy="2757703"/>
        </a:xfrm>
        <a:custGeom>
          <a:avLst/>
          <a:gdLst/>
          <a:ahLst/>
          <a:cxnLst/>
          <a:rect l="0" t="0" r="0" b="0"/>
          <a:pathLst>
            <a:path>
              <a:moveTo>
                <a:pt x="0" y="2757703"/>
              </a:moveTo>
              <a:lnTo>
                <a:pt x="160804" y="2757703"/>
              </a:lnTo>
              <a:lnTo>
                <a:pt x="160804" y="0"/>
              </a:lnTo>
              <a:lnTo>
                <a:pt x="32160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vi-VN" sz="1000" kern="1200">
            <a:latin typeface="+mj-lt"/>
          </a:endParaRPr>
        </a:p>
      </dsp:txBody>
      <dsp:txXfrm>
        <a:off x="1475821" y="1864826"/>
        <a:ext cx="138819" cy="138819"/>
      </dsp:txXfrm>
    </dsp:sp>
    <dsp:sp modelId="{0BE86401-8A75-4965-9125-EA3E53F46DFE}">
      <dsp:nvSpPr>
        <dsp:cNvPr id="0" name=""/>
        <dsp:cNvSpPr/>
      </dsp:nvSpPr>
      <dsp:spPr>
        <a:xfrm rot="16200000">
          <a:off x="-150856" y="3067959"/>
          <a:ext cx="258030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Quản lý khách sạn</a:t>
          </a:r>
          <a:endParaRPr lang="vi-VN" sz="1300" kern="1200">
            <a:latin typeface="Times New Roman" panose="02020603050405020304" charset="0"/>
            <a:cs typeface="Times New Roman" panose="02020603050405020304" charset="0"/>
          </a:endParaRPr>
        </a:p>
      </dsp:txBody>
      <dsp:txXfrm>
        <a:off x="-150856" y="3067959"/>
        <a:ext cx="2580307" cy="490258"/>
      </dsp:txXfrm>
    </dsp:sp>
    <dsp:sp modelId="{DB649188-E76E-4A9C-BA86-CCBC814F64B4}">
      <dsp:nvSpPr>
        <dsp:cNvPr id="0" name=""/>
        <dsp:cNvSpPr/>
      </dsp:nvSpPr>
      <dsp:spPr>
        <a:xfrm>
          <a:off x="1706036" y="310255"/>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vi-VN" sz="1300" kern="1200">
              <a:latin typeface="Times New Roman" panose="02020603050405020304" charset="0"/>
              <a:cs typeface="Times New Roman" panose="02020603050405020304" charset="0"/>
            </a:rPr>
            <a:t>Quản lý đặt phòng</a:t>
          </a:r>
        </a:p>
      </dsp:txBody>
      <dsp:txXfrm>
        <a:off x="1706036" y="310255"/>
        <a:ext cx="1608047" cy="490258"/>
      </dsp:txXfrm>
    </dsp:sp>
    <dsp:sp modelId="{7A7C568D-D75C-4DAA-9D95-0DBBC009BEB8}">
      <dsp:nvSpPr>
        <dsp:cNvPr id="0" name=""/>
        <dsp:cNvSpPr/>
      </dsp:nvSpPr>
      <dsp:spPr>
        <a:xfrm>
          <a:off x="3635693" y="3843"/>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Đặt phòng trực tiếp</a:t>
          </a:r>
          <a:endParaRPr lang="vi-VN" sz="1300" kern="1200">
            <a:latin typeface="Times New Roman" panose="02020603050405020304" charset="0"/>
            <a:cs typeface="Times New Roman" panose="02020603050405020304" charset="0"/>
          </a:endParaRPr>
        </a:p>
      </dsp:txBody>
      <dsp:txXfrm>
        <a:off x="3635693" y="3843"/>
        <a:ext cx="1608047" cy="490258"/>
      </dsp:txXfrm>
    </dsp:sp>
    <dsp:sp modelId="{6DBE243B-B894-4428-AD4D-E5B7AC9506C3}">
      <dsp:nvSpPr>
        <dsp:cNvPr id="0" name=""/>
        <dsp:cNvSpPr/>
      </dsp:nvSpPr>
      <dsp:spPr>
        <a:xfrm>
          <a:off x="3635693" y="616667"/>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Đặt phòng trực tuyến</a:t>
          </a:r>
          <a:endParaRPr lang="vi-VN" sz="1300" kern="1200">
            <a:latin typeface="Times New Roman" panose="02020603050405020304" charset="0"/>
            <a:cs typeface="Times New Roman" panose="02020603050405020304" charset="0"/>
          </a:endParaRPr>
        </a:p>
      </dsp:txBody>
      <dsp:txXfrm>
        <a:off x="3635693" y="616667"/>
        <a:ext cx="1608047" cy="490258"/>
      </dsp:txXfrm>
    </dsp:sp>
    <dsp:sp modelId="{C94EEA7E-D913-403A-A786-A3A375262AD4}">
      <dsp:nvSpPr>
        <dsp:cNvPr id="0" name=""/>
        <dsp:cNvSpPr/>
      </dsp:nvSpPr>
      <dsp:spPr>
        <a:xfrm>
          <a:off x="1706036" y="1535901"/>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Báo cáo thống kê</a:t>
          </a:r>
        </a:p>
      </dsp:txBody>
      <dsp:txXfrm>
        <a:off x="1706036" y="1535901"/>
        <a:ext cx="1608047" cy="490258"/>
      </dsp:txXfrm>
    </dsp:sp>
    <dsp:sp modelId="{D0393F7E-2E85-4E7A-9C0A-D391779918DB}">
      <dsp:nvSpPr>
        <dsp:cNvPr id="0" name=""/>
        <dsp:cNvSpPr/>
      </dsp:nvSpPr>
      <dsp:spPr>
        <a:xfrm>
          <a:off x="3635693" y="1229490"/>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Thống kê phòng</a:t>
          </a:r>
        </a:p>
      </dsp:txBody>
      <dsp:txXfrm>
        <a:off x="3635693" y="1229490"/>
        <a:ext cx="1608047" cy="490258"/>
      </dsp:txXfrm>
    </dsp:sp>
    <dsp:sp modelId="{02169305-E72B-44E4-8F2A-C3EBB990F4D5}">
      <dsp:nvSpPr>
        <dsp:cNvPr id="0" name=""/>
        <dsp:cNvSpPr/>
      </dsp:nvSpPr>
      <dsp:spPr>
        <a:xfrm>
          <a:off x="3635693" y="1842313"/>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Thống kê doanh thu</a:t>
          </a:r>
        </a:p>
      </dsp:txBody>
      <dsp:txXfrm>
        <a:off x="3635693" y="1842313"/>
        <a:ext cx="1608047" cy="490258"/>
      </dsp:txXfrm>
    </dsp:sp>
    <dsp:sp modelId="{5A8A027A-4B98-422F-AA0A-DB613325715D}">
      <dsp:nvSpPr>
        <dsp:cNvPr id="0" name=""/>
        <dsp:cNvSpPr/>
      </dsp:nvSpPr>
      <dsp:spPr>
        <a:xfrm>
          <a:off x="1706036" y="3374370"/>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vi-VN" sz="1300" kern="1200">
              <a:latin typeface="Times New Roman" panose="02020603050405020304" charset="0"/>
              <a:cs typeface="Times New Roman" panose="02020603050405020304" charset="0"/>
            </a:rPr>
            <a:t>. Quản lý thuê phòng</a:t>
          </a:r>
          <a:endParaRPr lang="en-US" sz="1300" kern="1200">
            <a:latin typeface="Times New Roman" panose="02020603050405020304" charset="0"/>
            <a:cs typeface="Times New Roman" panose="02020603050405020304" charset="0"/>
          </a:endParaRPr>
        </a:p>
      </dsp:txBody>
      <dsp:txXfrm>
        <a:off x="1706036" y="3374370"/>
        <a:ext cx="1608047" cy="490258"/>
      </dsp:txXfrm>
    </dsp:sp>
    <dsp:sp modelId="{4F5A4A6B-1571-42D1-80A2-A081F07A2E9B}">
      <dsp:nvSpPr>
        <dsp:cNvPr id="0" name=""/>
        <dsp:cNvSpPr/>
      </dsp:nvSpPr>
      <dsp:spPr>
        <a:xfrm>
          <a:off x="3635693" y="2455136"/>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Quản lý nhận phòng</a:t>
          </a:r>
          <a:endParaRPr lang="vi-VN" sz="1300" kern="1200">
            <a:latin typeface="Times New Roman" panose="02020603050405020304" charset="0"/>
            <a:cs typeface="Times New Roman" panose="02020603050405020304" charset="0"/>
          </a:endParaRPr>
        </a:p>
      </dsp:txBody>
      <dsp:txXfrm>
        <a:off x="3635693" y="2455136"/>
        <a:ext cx="1608047" cy="490258"/>
      </dsp:txXfrm>
    </dsp:sp>
    <dsp:sp modelId="{0156A517-1C26-4230-B591-1ACBD69B3710}">
      <dsp:nvSpPr>
        <dsp:cNvPr id="0" name=""/>
        <dsp:cNvSpPr/>
      </dsp:nvSpPr>
      <dsp:spPr>
        <a:xfrm>
          <a:off x="3635693" y="3067959"/>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Quản lý trả phòng</a:t>
          </a:r>
        </a:p>
      </dsp:txBody>
      <dsp:txXfrm>
        <a:off x="3635693" y="3067959"/>
        <a:ext cx="1608047" cy="490258"/>
      </dsp:txXfrm>
    </dsp:sp>
    <dsp:sp modelId="{0B831E05-6040-44B2-95CA-27E49B354541}">
      <dsp:nvSpPr>
        <dsp:cNvPr id="0" name=""/>
        <dsp:cNvSpPr/>
      </dsp:nvSpPr>
      <dsp:spPr>
        <a:xfrm>
          <a:off x="3635693" y="3680782"/>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Quản lý đổi phòng</a:t>
          </a:r>
        </a:p>
      </dsp:txBody>
      <dsp:txXfrm>
        <a:off x="3635693" y="3680782"/>
        <a:ext cx="1608047" cy="490258"/>
      </dsp:txXfrm>
    </dsp:sp>
    <dsp:sp modelId="{E8BBEDA3-4699-4622-B6BC-CC28165D1B72}">
      <dsp:nvSpPr>
        <dsp:cNvPr id="0" name=""/>
        <dsp:cNvSpPr/>
      </dsp:nvSpPr>
      <dsp:spPr>
        <a:xfrm>
          <a:off x="3635693" y="4293605"/>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Quản lý gia hạn phòng</a:t>
          </a:r>
        </a:p>
      </dsp:txBody>
      <dsp:txXfrm>
        <a:off x="3635693" y="4293605"/>
        <a:ext cx="1608047" cy="490258"/>
      </dsp:txXfrm>
    </dsp:sp>
    <dsp:sp modelId="{1EE3A703-22E2-405A-86FE-1E610DE152CB}">
      <dsp:nvSpPr>
        <dsp:cNvPr id="0" name=""/>
        <dsp:cNvSpPr/>
      </dsp:nvSpPr>
      <dsp:spPr>
        <a:xfrm>
          <a:off x="1706036" y="5825663"/>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Quản lý khách hàng</a:t>
          </a:r>
          <a:endParaRPr lang="vi-VN" sz="1300" kern="1200">
            <a:latin typeface="Times New Roman" panose="02020603050405020304" charset="0"/>
            <a:cs typeface="Times New Roman" panose="02020603050405020304" charset="0"/>
          </a:endParaRPr>
        </a:p>
      </dsp:txBody>
      <dsp:txXfrm>
        <a:off x="1706036" y="5825663"/>
        <a:ext cx="1608047" cy="490258"/>
      </dsp:txXfrm>
    </dsp:sp>
    <dsp:sp modelId="{7D25A0AF-EDA7-41CC-BBF9-0238D23EAEC5}">
      <dsp:nvSpPr>
        <dsp:cNvPr id="0" name=""/>
        <dsp:cNvSpPr/>
      </dsp:nvSpPr>
      <dsp:spPr>
        <a:xfrm>
          <a:off x="3635693" y="4906428"/>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Cập nhật khách</a:t>
          </a:r>
          <a:endParaRPr lang="vi-VN" sz="1300" kern="1200">
            <a:latin typeface="Times New Roman" panose="02020603050405020304" charset="0"/>
            <a:cs typeface="Times New Roman" panose="02020603050405020304" charset="0"/>
          </a:endParaRPr>
        </a:p>
      </dsp:txBody>
      <dsp:txXfrm>
        <a:off x="3635693" y="4906428"/>
        <a:ext cx="1608047" cy="490258"/>
      </dsp:txXfrm>
    </dsp:sp>
    <dsp:sp modelId="{6D851A23-DEF7-4FDA-9C9D-3BE7ABB85A79}">
      <dsp:nvSpPr>
        <dsp:cNvPr id="0" name=""/>
        <dsp:cNvSpPr/>
      </dsp:nvSpPr>
      <dsp:spPr>
        <a:xfrm>
          <a:off x="3635693" y="5519251"/>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Tra cứu</a:t>
          </a:r>
          <a:endParaRPr lang="vi-VN" sz="1300" kern="1200">
            <a:latin typeface="Times New Roman" panose="02020603050405020304" charset="0"/>
            <a:cs typeface="Times New Roman" panose="02020603050405020304" charset="0"/>
          </a:endParaRPr>
        </a:p>
      </dsp:txBody>
      <dsp:txXfrm>
        <a:off x="3635693" y="5519251"/>
        <a:ext cx="1608047" cy="490258"/>
      </dsp:txXfrm>
    </dsp:sp>
    <dsp:sp modelId="{46C7361E-C551-48A8-926D-489EC360A890}">
      <dsp:nvSpPr>
        <dsp:cNvPr id="0" name=""/>
        <dsp:cNvSpPr/>
      </dsp:nvSpPr>
      <dsp:spPr>
        <a:xfrm>
          <a:off x="3635693" y="6132074"/>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Thêm khách mới</a:t>
          </a:r>
          <a:endParaRPr lang="vi-VN" sz="1300" kern="1200">
            <a:latin typeface="Times New Roman" panose="02020603050405020304" charset="0"/>
            <a:cs typeface="Times New Roman" panose="02020603050405020304" charset="0"/>
          </a:endParaRPr>
        </a:p>
      </dsp:txBody>
      <dsp:txXfrm>
        <a:off x="3635693" y="6132074"/>
        <a:ext cx="1608047" cy="490258"/>
      </dsp:txXfrm>
    </dsp:sp>
    <dsp:sp modelId="{83DA7CB9-C067-4D7A-B12D-1E7E59853E5B}">
      <dsp:nvSpPr>
        <dsp:cNvPr id="0" name=""/>
        <dsp:cNvSpPr/>
      </dsp:nvSpPr>
      <dsp:spPr>
        <a:xfrm>
          <a:off x="3635693" y="6744897"/>
          <a:ext cx="1608047" cy="4902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charset="0"/>
              <a:cs typeface="Times New Roman" panose="02020603050405020304" charset="0"/>
            </a:rPr>
            <a:t>Xóa khách</a:t>
          </a:r>
          <a:endParaRPr lang="vi-VN" sz="1300" kern="1200">
            <a:latin typeface="Times New Roman" panose="02020603050405020304" charset="0"/>
            <a:cs typeface="Times New Roman" panose="02020603050405020304" charset="0"/>
          </a:endParaRPr>
        </a:p>
      </dsp:txBody>
      <dsp:txXfrm>
        <a:off x="3635693" y="6744897"/>
        <a:ext cx="1608047" cy="49025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srcNode" val="background"/>
                    <dgm:param type="dstNode" val="background2"/>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srcNode" val="background2"/>
                            <dgm:param type="dstNode" val="background3"/>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srcNode" val="background3"/>
                                        <dgm:param type="dstNode" val="background4"/>
                                        <dgm:param type="dim" val="1D"/>
                                        <dgm:param type="endSty" val="noArr"/>
                                        <dgm:param type="connRout" val="bend"/>
                                        <dgm:param type="begPts" val="bCtr"/>
                                        <dgm:param type="endPts" val="tCtr"/>
                                        <dgm:param type="bendPt" val="end"/>
                                      </dgm:alg>
                                    </dgm:if>
                                    <dgm:else name="Name26">
                                      <dgm:alg type="conn">
                                        <dgm:param type="srcNode" val="background4"/>
                                        <dgm:param type="dstNode" val="background4"/>
                                        <dgm:param type="dim" val="1D"/>
                                        <dgm:param type="endSty" val="noArr"/>
                                        <dgm:param type="connRout" val="bend"/>
                                        <dgm:param type="begPts" val="bCtr"/>
                                        <dgm:param type="endPts" val="tCtr"/>
                                        <dgm:param type="bendPt" val="end"/>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1">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8LWMilm7XP4zBbS/HAzfNd2mFCQ==">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</go:docsCustomData>
</go:gDocsCustomXmlDataStorage>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075DBE0A-21B5-4D69-BF0C-377EE0817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58</Pages>
  <Words>5997</Words>
  <Characters>34186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A</cp:lastModifiedBy>
  <cp:revision>3</cp:revision>
  <cp:lastPrinted>2019-12-12T06:07:00Z</cp:lastPrinted>
  <dcterms:created xsi:type="dcterms:W3CDTF">2019-12-12T06:00:00Z</dcterms:created>
  <dcterms:modified xsi:type="dcterms:W3CDTF">2019-12-12T06:13:00Z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1033-11.2.0.9031</vt:lpwstr>
  </property>
</Properties>
</file>